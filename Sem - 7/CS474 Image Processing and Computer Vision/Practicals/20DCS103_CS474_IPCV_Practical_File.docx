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460E28" w14:textId="77777777" w:rsidR="0011301E" w:rsidRPr="00EA6630" w:rsidRDefault="0011301E" w:rsidP="0011301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499F75D" w14:textId="77777777" w:rsidR="0011301E" w:rsidRDefault="0011301E" w:rsidP="0011301E">
      <w:pPr>
        <w:rPr>
          <w:rFonts w:ascii="Times New Roman" w:hAnsi="Times New Roman" w:cs="Times New Roman"/>
          <w:sz w:val="24"/>
          <w:szCs w:val="24"/>
        </w:rPr>
      </w:pPr>
    </w:p>
    <w:p w14:paraId="252E1909" w14:textId="77777777" w:rsidR="00495155" w:rsidRDefault="0011301E" w:rsidP="0049515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5F04A3" w:rsidRPr="005F04A3">
        <w:rPr>
          <w:rFonts w:ascii="Times New Roman" w:hAnsi="Times New Roman" w:cs="Times New Roman"/>
          <w:bCs/>
          <w:sz w:val="28"/>
          <w:szCs w:val="28"/>
        </w:rPr>
        <w:t>Implement code to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586DB5A" w14:textId="0ACD6060" w:rsidR="005F04A3" w:rsidRPr="005F04A3" w:rsidRDefault="005F04A3" w:rsidP="0049515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5F04A3">
        <w:rPr>
          <w:rFonts w:ascii="Times New Roman" w:hAnsi="Times New Roman" w:cs="Times New Roman"/>
          <w:bCs/>
          <w:sz w:val="28"/>
          <w:szCs w:val="28"/>
        </w:rPr>
        <w:t>i. read an image, observe image as function along with its attributes,create a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sample image and store it for grayscale images</w:t>
      </w:r>
    </w:p>
    <w:p w14:paraId="476B951A" w14:textId="3BE43204" w:rsidR="005F04A3" w:rsidRPr="005F04A3" w:rsidRDefault="005F04A3" w:rsidP="0049515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5F04A3">
        <w:rPr>
          <w:rFonts w:ascii="Times New Roman" w:hAnsi="Times New Roman" w:cs="Times New Roman"/>
          <w:bCs/>
          <w:sz w:val="28"/>
          <w:szCs w:val="28"/>
        </w:rPr>
        <w:t>ii. read an image, observe image as function along with its attributes, split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image in different color image planes, merge splitted image plane and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observe effect on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merged image by changing red, green and blue image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plane values</w:t>
      </w:r>
    </w:p>
    <w:p w14:paraId="166DB44D" w14:textId="7E7C954D" w:rsidR="005F04A3" w:rsidRPr="005F04A3" w:rsidRDefault="005F04A3" w:rsidP="0049515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5F04A3">
        <w:rPr>
          <w:rFonts w:ascii="Times New Roman" w:hAnsi="Times New Roman" w:cs="Times New Roman"/>
          <w:bCs/>
          <w:sz w:val="28"/>
          <w:szCs w:val="28"/>
        </w:rPr>
        <w:t>iii. convert color image to grayscale and HSV image and observe HSV</w:t>
      </w:r>
      <w:r w:rsidR="0049515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04A3">
        <w:rPr>
          <w:rFonts w:ascii="Times New Roman" w:hAnsi="Times New Roman" w:cs="Times New Roman"/>
          <w:bCs/>
          <w:sz w:val="28"/>
          <w:szCs w:val="28"/>
        </w:rPr>
        <w:t>values</w:t>
      </w:r>
    </w:p>
    <w:p w14:paraId="09AAA280" w14:textId="77777777" w:rsidR="005F04A3" w:rsidRPr="005F04A3" w:rsidRDefault="005F04A3" w:rsidP="0049515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5F04A3">
        <w:rPr>
          <w:rFonts w:ascii="Times New Roman" w:hAnsi="Times New Roman" w:cs="Times New Roman"/>
          <w:bCs/>
          <w:sz w:val="28"/>
          <w:szCs w:val="28"/>
        </w:rPr>
        <w:t>iv. create images of different shapes</w:t>
      </w:r>
    </w:p>
    <w:p w14:paraId="71B374A9" w14:textId="3C5F9281" w:rsidR="0011301E" w:rsidRDefault="005F04A3" w:rsidP="0049515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F04A3">
        <w:rPr>
          <w:rFonts w:ascii="Times New Roman" w:hAnsi="Times New Roman" w:cs="Times New Roman"/>
          <w:bCs/>
          <w:sz w:val="28"/>
          <w:szCs w:val="28"/>
        </w:rPr>
        <w:t>v. resize image with different types of interpolation</w:t>
      </w:r>
    </w:p>
    <w:p w14:paraId="39842A8B" w14:textId="77777777" w:rsidR="00495155" w:rsidRPr="00954B1F" w:rsidRDefault="00495155" w:rsidP="0049515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2B7314E" w14:textId="66B13AA0" w:rsidR="001B35FD" w:rsidRDefault="0011301E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8230609" w14:textId="54AFC835" w:rsidR="00FF0149" w:rsidRDefault="00FF0149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0634478D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% Read an image and observe its attributes</w:t>
      </w:r>
    </w:p>
    <w:p w14:paraId="1EA99CA1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imagePath = 'saulgoodman.png';</w:t>
      </w:r>
    </w:p>
    <w:p w14:paraId="6BEA8D00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originalImage = imread(imagePath);</w:t>
      </w:r>
    </w:p>
    <w:p w14:paraId="203021E7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disp(['Original Image Size: ', num2str(size(originalImage))]);</w:t>
      </w:r>
    </w:p>
    <w:p w14:paraId="719159C8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disp(['Image Data Type: ', class(originalImage)]);</w:t>
      </w:r>
    </w:p>
    <w:p w14:paraId="702E36B4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</w:p>
    <w:p w14:paraId="37F58AB5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% Create a sample grayscale image</w:t>
      </w:r>
    </w:p>
    <w:p w14:paraId="61D70A35" w14:textId="77777777" w:rsidR="00FF0149" w:rsidRPr="00554AE2" w:rsidRDefault="00FF0149" w:rsidP="00F35B3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sampleImage = randi([0, 255], [300, 300], 'uint8');</w:t>
      </w:r>
    </w:p>
    <w:p w14:paraId="15B07896" w14:textId="76BD5618" w:rsidR="00FF0149" w:rsidRPr="00554AE2" w:rsidRDefault="00FF0149" w:rsidP="00E61CA6">
      <w:pPr>
        <w:rPr>
          <w:rFonts w:ascii="Times New Roman" w:hAnsi="Times New Roman" w:cs="Times New Roman"/>
          <w:sz w:val="28"/>
          <w:szCs w:val="28"/>
        </w:rPr>
      </w:pPr>
      <w:r w:rsidRPr="00554AE2">
        <w:rPr>
          <w:rFonts w:ascii="Times New Roman" w:hAnsi="Times New Roman" w:cs="Times New Roman"/>
          <w:sz w:val="28"/>
          <w:szCs w:val="28"/>
        </w:rPr>
        <w:t>imwrite(sampleImage, 'sample_grayscale_image.jpg');</w:t>
      </w:r>
    </w:p>
    <w:p w14:paraId="0D9C93EC" w14:textId="77777777" w:rsidR="00537982" w:rsidRDefault="00537982" w:rsidP="0011301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7BB3DC" w14:textId="78591C38" w:rsidR="0011301E" w:rsidRDefault="0011301E" w:rsidP="00113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4B761DA8" w14:textId="3678F095" w:rsidR="00FF0149" w:rsidRDefault="00FF0149" w:rsidP="001130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8B24803" wp14:editId="5C09E51A">
            <wp:extent cx="5989634" cy="8431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595" cy="8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2BB" w14:textId="240374E1" w:rsidR="00E61CA6" w:rsidRDefault="00E61CA6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74362" w14:textId="5C2B9383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75A5CB4F" w14:textId="52B3DC3C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20CFB226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Read a color image and observe its attributes</w:t>
      </w:r>
    </w:p>
    <w:p w14:paraId="5AF21413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colorImagePath = 'saulgoodman.png';</w:t>
      </w:r>
    </w:p>
    <w:p w14:paraId="13F9068E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colorImage = imread(colorImagePath);</w:t>
      </w:r>
    </w:p>
    <w:p w14:paraId="537D2D68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disp(['Color Image Size: ', num2str(size(colorImage))]);</w:t>
      </w:r>
    </w:p>
    <w:p w14:paraId="0443D4FD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disp(['Color Image Data Type: ', class(colorImage)]);</w:t>
      </w:r>
    </w:p>
    <w:p w14:paraId="394E9818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</w:p>
    <w:p w14:paraId="172DB4AD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Split image into different color planes (R, G, B)</w:t>
      </w:r>
    </w:p>
    <w:p w14:paraId="4F791029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r = colorImage(:, :, 1);</w:t>
      </w:r>
    </w:p>
    <w:p w14:paraId="726DE163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g = colorImage(:, :, 2);</w:t>
      </w:r>
    </w:p>
    <w:p w14:paraId="7C6C93C3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b = colorImage(:, :, 3);</w:t>
      </w:r>
    </w:p>
    <w:p w14:paraId="6C6DA955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</w:p>
    <w:p w14:paraId="460607B5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Merge the color planes</w:t>
      </w:r>
    </w:p>
    <w:p w14:paraId="70627EE5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mergedImage = cat(3, r, g, b);</w:t>
      </w:r>
    </w:p>
    <w:p w14:paraId="0DAB16B9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</w:p>
    <w:p w14:paraId="779370AD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Observe the effect by changing red, green, and blue image plane values</w:t>
      </w:r>
    </w:p>
    <w:p w14:paraId="6E5682E6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For example, change red plane values:</w:t>
      </w:r>
    </w:p>
    <w:p w14:paraId="0182D90F" w14:textId="0900AC9A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r = r * 1.5;</w:t>
      </w:r>
    </w:p>
    <w:p w14:paraId="13CDD1BE" w14:textId="77777777" w:rsidR="00FF0149" w:rsidRPr="008B0026" w:rsidRDefault="00FF0149" w:rsidP="008B0026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% Merge the modified planes</w:t>
      </w:r>
    </w:p>
    <w:p w14:paraId="07DBBA23" w14:textId="41ECA652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8B0026">
        <w:rPr>
          <w:rFonts w:ascii="Times New Roman" w:hAnsi="Times New Roman" w:cs="Times New Roman"/>
          <w:sz w:val="28"/>
          <w:szCs w:val="28"/>
        </w:rPr>
        <w:t>modifiedImage = cat(3, r, g, b);</w:t>
      </w:r>
    </w:p>
    <w:p w14:paraId="7631CF7E" w14:textId="77777777" w:rsidR="00537982" w:rsidRDefault="00537982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0BECB" w14:textId="5BDE3205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0A48D030" w14:textId="30C63AC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3FC8E6B7" wp14:editId="5AA18FAF">
            <wp:extent cx="6316966" cy="676893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363" b="14439"/>
                    <a:stretch/>
                  </pic:blipFill>
                  <pic:spPr bwMode="auto">
                    <a:xfrm>
                      <a:off x="0" y="0"/>
                      <a:ext cx="6445701" cy="6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47ACC" w14:textId="5EB5665C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7024CF28" w14:textId="7AB9DBE7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510CF008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% Convert color image to grayscale</w:t>
      </w:r>
    </w:p>
    <w:p w14:paraId="786153F8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grayImage = rgb2gray(colorImage);</w:t>
      </w:r>
    </w:p>
    <w:p w14:paraId="48DF54F8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</w:p>
    <w:p w14:paraId="3ACB7BF2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% Convert color image to HSV</w:t>
      </w:r>
    </w:p>
    <w:p w14:paraId="2B5EC231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hsvImage = rgb2hsv(colorImage);</w:t>
      </w:r>
    </w:p>
    <w:p w14:paraId="6D4C8C05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</w:p>
    <w:p w14:paraId="2CA47AD4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% Observe HSV values</w:t>
      </w:r>
    </w:p>
    <w:p w14:paraId="3D08D6C8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disp(['Hue Values (min, max): ', num2str([min(hsvImage(:, :, 1)), max(hsvImage(:, :, 1))])]);</w:t>
      </w:r>
    </w:p>
    <w:p w14:paraId="1724803D" w14:textId="77777777" w:rsidR="00FF0149" w:rsidRPr="00E83B84" w:rsidRDefault="00FF0149" w:rsidP="00E83B84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disp(['Saturation Values (min, max): ', num2str([min(hsvImage(:, :, 2)), max(hsvImage(:, :, 2))])]);</w:t>
      </w:r>
    </w:p>
    <w:p w14:paraId="50490150" w14:textId="27816706" w:rsidR="00FF0149" w:rsidRPr="00B944CA" w:rsidRDefault="00FF0149" w:rsidP="00B944CA">
      <w:pPr>
        <w:rPr>
          <w:rFonts w:ascii="Times New Roman" w:hAnsi="Times New Roman" w:cs="Times New Roman"/>
          <w:sz w:val="28"/>
          <w:szCs w:val="28"/>
        </w:rPr>
      </w:pPr>
      <w:r w:rsidRPr="00E83B84">
        <w:rPr>
          <w:rFonts w:ascii="Times New Roman" w:hAnsi="Times New Roman" w:cs="Times New Roman"/>
          <w:sz w:val="28"/>
          <w:szCs w:val="28"/>
        </w:rPr>
        <w:t>disp(['Value (Brightness) Values (min, max): ', num2str([min(hsvImage(:, :, 3)), max(hsvImage(:, :, 3))])]);</w:t>
      </w:r>
    </w:p>
    <w:p w14:paraId="3D9790B1" w14:textId="7777777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466A25CE" w14:textId="3947118F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6795B9C" wp14:editId="4414C59B">
            <wp:extent cx="5620953" cy="1199408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9024" cy="12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45CE" w14:textId="77777777" w:rsidR="007E5199" w:rsidRDefault="007E519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74CC6" w14:textId="19C514F2" w:rsidR="00F51530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8A02FF8" w14:textId="04511004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23CEDBF9" w14:textId="77777777" w:rsidR="00F51530" w:rsidRPr="007E5199" w:rsidRDefault="00F51530" w:rsidP="007E5199">
      <w:pPr>
        <w:rPr>
          <w:rFonts w:ascii="Times New Roman" w:hAnsi="Times New Roman" w:cs="Times New Roman"/>
          <w:sz w:val="28"/>
          <w:szCs w:val="28"/>
        </w:rPr>
      </w:pPr>
      <w:r w:rsidRPr="007E5199">
        <w:rPr>
          <w:rFonts w:ascii="Times New Roman" w:hAnsi="Times New Roman" w:cs="Times New Roman"/>
          <w:sz w:val="28"/>
          <w:szCs w:val="28"/>
        </w:rPr>
        <w:t>% Create images of different shapes</w:t>
      </w:r>
    </w:p>
    <w:p w14:paraId="51D9B0C1" w14:textId="77777777" w:rsidR="00F51530" w:rsidRPr="007E5199" w:rsidRDefault="00F51530" w:rsidP="007E5199">
      <w:pPr>
        <w:rPr>
          <w:rFonts w:ascii="Times New Roman" w:hAnsi="Times New Roman" w:cs="Times New Roman"/>
          <w:sz w:val="28"/>
          <w:szCs w:val="28"/>
        </w:rPr>
      </w:pPr>
      <w:r w:rsidRPr="007E5199">
        <w:rPr>
          <w:rFonts w:ascii="Times New Roman" w:hAnsi="Times New Roman" w:cs="Times New Roman"/>
          <w:sz w:val="28"/>
          <w:szCs w:val="28"/>
        </w:rPr>
        <w:t>rectangleImage = zeros(300, 400);</w:t>
      </w:r>
    </w:p>
    <w:p w14:paraId="77ECFE02" w14:textId="4CC2CB91" w:rsidR="00F51530" w:rsidRPr="007E5199" w:rsidRDefault="00F51530" w:rsidP="007E5199">
      <w:pPr>
        <w:rPr>
          <w:rFonts w:ascii="Times New Roman" w:hAnsi="Times New Roman" w:cs="Times New Roman"/>
          <w:sz w:val="28"/>
          <w:szCs w:val="28"/>
        </w:rPr>
      </w:pPr>
      <w:r w:rsidRPr="007E5199">
        <w:rPr>
          <w:rFonts w:ascii="Times New Roman" w:hAnsi="Times New Roman" w:cs="Times New Roman"/>
          <w:sz w:val="28"/>
          <w:szCs w:val="28"/>
        </w:rPr>
        <w:t>rectangleImage(50:250, 100:300) = 255;</w:t>
      </w:r>
    </w:p>
    <w:p w14:paraId="4B9A23B9" w14:textId="77777777" w:rsidR="00B84A5D" w:rsidRPr="00B84A5D" w:rsidRDefault="00B84A5D" w:rsidP="00B84A5D">
      <w:pPr>
        <w:rPr>
          <w:rFonts w:ascii="Times New Roman" w:hAnsi="Times New Roman" w:cs="Times New Roman"/>
          <w:sz w:val="28"/>
          <w:szCs w:val="28"/>
        </w:rPr>
      </w:pPr>
      <w:r w:rsidRPr="00B84A5D">
        <w:rPr>
          <w:rFonts w:ascii="Times New Roman" w:hAnsi="Times New Roman" w:cs="Times New Roman"/>
          <w:sz w:val="28"/>
          <w:szCs w:val="28"/>
        </w:rPr>
        <w:lastRenderedPageBreak/>
        <w:t>diamondImage = zeros(300, 400);</w:t>
      </w:r>
    </w:p>
    <w:p w14:paraId="73594FBD" w14:textId="77777777" w:rsidR="00B84A5D" w:rsidRPr="00B84A5D" w:rsidRDefault="00B84A5D" w:rsidP="00B84A5D">
      <w:pPr>
        <w:rPr>
          <w:rFonts w:ascii="Times New Roman" w:hAnsi="Times New Roman" w:cs="Times New Roman"/>
          <w:sz w:val="28"/>
          <w:szCs w:val="28"/>
        </w:rPr>
      </w:pPr>
      <w:r w:rsidRPr="00B84A5D">
        <w:rPr>
          <w:rFonts w:ascii="Times New Roman" w:hAnsi="Times New Roman" w:cs="Times New Roman"/>
          <w:sz w:val="28"/>
          <w:szCs w:val="28"/>
        </w:rPr>
        <w:t>[x, y] = meshgrid(1:400, 1:300);</w:t>
      </w:r>
    </w:p>
    <w:p w14:paraId="4454F634" w14:textId="77777777" w:rsidR="00B84A5D" w:rsidRPr="00B84A5D" w:rsidRDefault="00B84A5D" w:rsidP="00B84A5D">
      <w:pPr>
        <w:rPr>
          <w:rFonts w:ascii="Times New Roman" w:hAnsi="Times New Roman" w:cs="Times New Roman"/>
          <w:sz w:val="28"/>
          <w:szCs w:val="28"/>
        </w:rPr>
      </w:pPr>
      <w:r w:rsidRPr="00B84A5D">
        <w:rPr>
          <w:rFonts w:ascii="Times New Roman" w:hAnsi="Times New Roman" w:cs="Times New Roman"/>
          <w:sz w:val="28"/>
          <w:szCs w:val="28"/>
        </w:rPr>
        <w:t>diamondMask = abs((x - 200) / 200) + abs((y - 150) / 150) &lt;= 1;</w:t>
      </w:r>
    </w:p>
    <w:p w14:paraId="2C9873D0" w14:textId="0A75FC24" w:rsidR="00F51530" w:rsidRPr="007E5199" w:rsidRDefault="00B84A5D" w:rsidP="00B84A5D">
      <w:pPr>
        <w:rPr>
          <w:rFonts w:ascii="Times New Roman" w:hAnsi="Times New Roman" w:cs="Times New Roman"/>
          <w:sz w:val="28"/>
          <w:szCs w:val="28"/>
        </w:rPr>
      </w:pPr>
      <w:r w:rsidRPr="00B84A5D">
        <w:rPr>
          <w:rFonts w:ascii="Times New Roman" w:hAnsi="Times New Roman" w:cs="Times New Roman"/>
          <w:sz w:val="28"/>
          <w:szCs w:val="28"/>
        </w:rPr>
        <w:t>diamondImage(diamondMask) = 255;</w:t>
      </w:r>
    </w:p>
    <w:p w14:paraId="6F9FC701" w14:textId="77777777" w:rsidR="00F51530" w:rsidRPr="007E5199" w:rsidRDefault="00F51530" w:rsidP="007E5199">
      <w:pPr>
        <w:rPr>
          <w:rFonts w:ascii="Times New Roman" w:hAnsi="Times New Roman" w:cs="Times New Roman"/>
          <w:sz w:val="28"/>
          <w:szCs w:val="28"/>
        </w:rPr>
      </w:pPr>
      <w:r w:rsidRPr="007E5199">
        <w:rPr>
          <w:rFonts w:ascii="Times New Roman" w:hAnsi="Times New Roman" w:cs="Times New Roman"/>
          <w:sz w:val="28"/>
          <w:szCs w:val="28"/>
        </w:rPr>
        <w:t>% Display or save the created images</w:t>
      </w:r>
    </w:p>
    <w:p w14:paraId="5FA26666" w14:textId="3931EB59" w:rsidR="00F51530" w:rsidRDefault="00F51530" w:rsidP="007E5199">
      <w:pPr>
        <w:rPr>
          <w:rFonts w:ascii="Times New Roman" w:hAnsi="Times New Roman" w:cs="Times New Roman"/>
          <w:sz w:val="28"/>
          <w:szCs w:val="28"/>
        </w:rPr>
      </w:pPr>
      <w:r w:rsidRPr="007E5199">
        <w:rPr>
          <w:rFonts w:ascii="Times New Roman" w:hAnsi="Times New Roman" w:cs="Times New Roman"/>
          <w:sz w:val="28"/>
          <w:szCs w:val="28"/>
        </w:rPr>
        <w:t>imwrite(rectangleImage, 'rectangle_image.jpg');</w:t>
      </w:r>
    </w:p>
    <w:p w14:paraId="4B1E820F" w14:textId="5B3F316D" w:rsidR="00B84A5D" w:rsidRPr="007E5199" w:rsidRDefault="00B84A5D" w:rsidP="007E5199">
      <w:pPr>
        <w:rPr>
          <w:rFonts w:ascii="Times New Roman" w:hAnsi="Times New Roman" w:cs="Times New Roman"/>
          <w:sz w:val="28"/>
          <w:szCs w:val="28"/>
        </w:rPr>
      </w:pPr>
      <w:r w:rsidRPr="00B84A5D">
        <w:rPr>
          <w:rFonts w:ascii="Times New Roman" w:hAnsi="Times New Roman" w:cs="Times New Roman"/>
          <w:sz w:val="28"/>
          <w:szCs w:val="28"/>
        </w:rPr>
        <w:t>imwrite(diamondImage, 'diamond_image.jpg');</w:t>
      </w:r>
    </w:p>
    <w:p w14:paraId="51EEDAD7" w14:textId="77777777" w:rsidR="004E541D" w:rsidRDefault="004E541D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6041B6" w14:textId="10A71AFB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75C2D025" w14:textId="17B25D58" w:rsidR="00266713" w:rsidRDefault="00266713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0" w:author="Rushik Rathod" w:date="2023-10-03T22:06:00Z">
          <w:pPr/>
        </w:pPrChange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30B3C34D" wp14:editId="3C11988E">
            <wp:extent cx="3057525" cy="2324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01 22392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0BF3" w14:textId="73BA07B0" w:rsidR="008E648E" w:rsidRDefault="008E648E" w:rsidP="00FF0149">
      <w:pPr>
        <w:rPr>
          <w:noProof/>
        </w:rPr>
      </w:pPr>
    </w:p>
    <w:p w14:paraId="4C5D022B" w14:textId="57155BA1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" w:author="Rushik Rathod" w:date="2023-10-03T22:06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1CE499D" wp14:editId="1D940658">
            <wp:extent cx="2660073" cy="200721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053" t="19240" r="27773" b="11522"/>
                    <a:stretch/>
                  </pic:blipFill>
                  <pic:spPr bwMode="auto">
                    <a:xfrm>
                      <a:off x="0" y="0"/>
                      <a:ext cx="2687867" cy="202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FA64F" w14:textId="77777777" w:rsidR="00A11B35" w:rsidRDefault="00A11B35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58EF3" w14:textId="70BA1A4B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2CE8089F" w14:textId="0D01E0E7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32958619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% Read an image to resize</w:t>
      </w:r>
    </w:p>
    <w:p w14:paraId="2D463A56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imagePathToResize = 'saulgoodman.png';</w:t>
      </w:r>
    </w:p>
    <w:p w14:paraId="7A38B321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imageToResize = imread(imagePathToResize);</w:t>
      </w:r>
    </w:p>
    <w:p w14:paraId="6C3CFA89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</w:p>
    <w:p w14:paraId="7A645C37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% Resize image with different types of interpolation</w:t>
      </w:r>
    </w:p>
    <w:p w14:paraId="7732B352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resizedNearest = imresize(imageToResize, 0.5, 'nearest');</w:t>
      </w:r>
    </w:p>
    <w:p w14:paraId="6F164F0A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resizedBilinear = imresize(imageToResize, 0.5, 'bilinear');</w:t>
      </w:r>
    </w:p>
    <w:p w14:paraId="45E33562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resizedBicubic = imresize(imageToResize, 0.5, 'bicubic');</w:t>
      </w:r>
    </w:p>
    <w:p w14:paraId="3883C918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</w:p>
    <w:p w14:paraId="32C6650D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% Save resized images</w:t>
      </w:r>
    </w:p>
    <w:p w14:paraId="001F7A92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imwrite(resizedNearest, 'resized_nearest.jpg');</w:t>
      </w:r>
    </w:p>
    <w:p w14:paraId="52ADD428" w14:textId="77777777" w:rsidR="00F51530" w:rsidRPr="00FF7903" w:rsidRDefault="00F51530" w:rsidP="00FF7903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imwrite(resizedBilinear, 'resized_bilinear.jpg');</w:t>
      </w:r>
    </w:p>
    <w:p w14:paraId="2AA6B5B1" w14:textId="63364E7D" w:rsidR="00F51530" w:rsidRPr="00477714" w:rsidRDefault="00F51530" w:rsidP="00477714">
      <w:pPr>
        <w:rPr>
          <w:rFonts w:ascii="Times New Roman" w:hAnsi="Times New Roman" w:cs="Times New Roman"/>
          <w:sz w:val="28"/>
          <w:szCs w:val="28"/>
        </w:rPr>
      </w:pPr>
      <w:r w:rsidRPr="00FF7903">
        <w:rPr>
          <w:rFonts w:ascii="Times New Roman" w:hAnsi="Times New Roman" w:cs="Times New Roman"/>
          <w:sz w:val="28"/>
          <w:szCs w:val="28"/>
        </w:rPr>
        <w:t>imwrite(resizedBicubic, 'resized_bicubic.jpg');</w:t>
      </w:r>
    </w:p>
    <w:p w14:paraId="10F90BA0" w14:textId="77777777" w:rsidR="00B85523" w:rsidRDefault="00B85523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0A3A06" w14:textId="0A704AFA" w:rsidR="004B124F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E4D2856" w14:textId="16C112CB" w:rsidR="004B124F" w:rsidRDefault="00F51530" w:rsidP="00957444">
      <w:pPr>
        <w:jc w:val="center"/>
        <w:rPr>
          <w:noProof/>
        </w:rPr>
        <w:pPrChange w:id="2" w:author="Rushik Rathod" w:date="2023-10-03T22:06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18D6B94" wp14:editId="29946451">
            <wp:extent cx="3966358" cy="2703754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5013" cy="272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1CBD" w14:textId="02B808CF" w:rsidR="004B124F" w:rsidRDefault="00F51530" w:rsidP="00957444">
      <w:pPr>
        <w:jc w:val="center"/>
        <w:rPr>
          <w:noProof/>
        </w:rPr>
        <w:pPrChange w:id="3" w:author="Rushik Rathod" w:date="2023-10-03T22:06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lastRenderedPageBreak/>
        <w:drawing>
          <wp:inline distT="0" distB="0" distL="0" distR="0" wp14:anchorId="2D5A60E5" wp14:editId="3306AEFF">
            <wp:extent cx="4096987" cy="257543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2882" cy="258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CC52" w14:textId="77777777" w:rsidR="00B85523" w:rsidRDefault="00B85523" w:rsidP="00FF0149">
      <w:pPr>
        <w:rPr>
          <w:noProof/>
        </w:rPr>
      </w:pPr>
    </w:p>
    <w:p w14:paraId="5309E415" w14:textId="01AED99D" w:rsidR="00FF0149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4" w:author="Rushik Rathod" w:date="2023-10-03T22:06:00Z">
          <w:pPr/>
        </w:pPrChange>
      </w:pPr>
      <w:r w:rsidRPr="00F51530">
        <w:rPr>
          <w:noProof/>
          <w:lang w:val="en-IN" w:eastAsia="en-IN" w:bidi="gu-IN"/>
        </w:rPr>
        <w:drawing>
          <wp:inline distT="0" distB="0" distL="0" distR="0" wp14:anchorId="190BCC57" wp14:editId="3EAE60A4">
            <wp:extent cx="4144488" cy="2791589"/>
            <wp:effectExtent l="0" t="0" r="889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9242" cy="27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33E" w14:textId="7FA1FE59" w:rsidR="00F51530" w:rsidRDefault="00F51530" w:rsidP="00113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AFF768" w14:textId="051DA2C1" w:rsidR="0011301E" w:rsidRDefault="00FF0149" w:rsidP="001130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11301E">
        <w:rPr>
          <w:rFonts w:ascii="Times New Roman" w:hAnsi="Times New Roman" w:cs="Times New Roman"/>
          <w:b/>
          <w:bCs/>
          <w:sz w:val="28"/>
          <w:szCs w:val="28"/>
        </w:rPr>
        <w:t xml:space="preserve">onclusion: </w:t>
      </w:r>
      <w:r w:rsidR="004D6034" w:rsidRPr="004D6034">
        <w:rPr>
          <w:rFonts w:ascii="Times New Roman" w:hAnsi="Times New Roman" w:cs="Times New Roman"/>
          <w:bCs/>
          <w:sz w:val="28"/>
          <w:szCs w:val="28"/>
        </w:rPr>
        <w:t xml:space="preserve">In this practical, </w:t>
      </w:r>
      <w:r w:rsidR="004D6034">
        <w:rPr>
          <w:rFonts w:ascii="Times New Roman" w:hAnsi="Times New Roman" w:cs="Times New Roman"/>
          <w:bCs/>
          <w:sz w:val="28"/>
          <w:szCs w:val="28"/>
        </w:rPr>
        <w:t>I</w:t>
      </w:r>
      <w:r w:rsidR="004D6034" w:rsidRPr="004D6034">
        <w:rPr>
          <w:rFonts w:ascii="Times New Roman" w:hAnsi="Times New Roman" w:cs="Times New Roman"/>
          <w:bCs/>
          <w:sz w:val="28"/>
          <w:szCs w:val="28"/>
        </w:rPr>
        <w:t xml:space="preserve"> performed image attribute observation, color channel manipulation, color space conversion, shape generation, and image resizing with different interpolation methods using OpenCV.</w:t>
      </w:r>
    </w:p>
    <w:p w14:paraId="7CB32D9D" w14:textId="77777777" w:rsidR="0011301E" w:rsidRDefault="0011301E" w:rsidP="0011301E">
      <w:pPr>
        <w:rPr>
          <w:rFonts w:ascii="Times New Roman" w:hAnsi="Times New Roman" w:cs="Times New Roman"/>
          <w:sz w:val="24"/>
          <w:szCs w:val="24"/>
        </w:rPr>
      </w:pPr>
    </w:p>
    <w:p w14:paraId="00E9E244" w14:textId="1589A1F5" w:rsidR="0011301E" w:rsidRDefault="0011301E" w:rsidP="0011301E">
      <w:pPr>
        <w:rPr>
          <w:rFonts w:ascii="Times New Roman" w:hAnsi="Times New Roman" w:cs="Times New Roman"/>
          <w:sz w:val="24"/>
          <w:szCs w:val="24"/>
        </w:rPr>
      </w:pPr>
    </w:p>
    <w:p w14:paraId="5C16EDD9" w14:textId="76AF805C" w:rsidR="0042252F" w:rsidRDefault="0042252F" w:rsidP="0011301E">
      <w:pPr>
        <w:rPr>
          <w:rFonts w:ascii="Times New Roman" w:hAnsi="Times New Roman" w:cs="Times New Roman"/>
          <w:sz w:val="24"/>
          <w:szCs w:val="24"/>
        </w:rPr>
      </w:pPr>
    </w:p>
    <w:p w14:paraId="4EA65FC1" w14:textId="6FD3B559" w:rsidR="00F51530" w:rsidRDefault="00F51530" w:rsidP="0011301E">
      <w:pPr>
        <w:rPr>
          <w:rFonts w:ascii="Times New Roman" w:hAnsi="Times New Roman" w:cs="Times New Roman"/>
          <w:sz w:val="24"/>
          <w:szCs w:val="24"/>
        </w:rPr>
      </w:pPr>
    </w:p>
    <w:p w14:paraId="75CE998C" w14:textId="205323E5" w:rsidR="0011301E" w:rsidRPr="00EA6630" w:rsidRDefault="0011301E" w:rsidP="0011301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4D6034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11E57F0E" w14:textId="77777777" w:rsidR="0011301E" w:rsidRDefault="0011301E" w:rsidP="0011301E">
      <w:pPr>
        <w:rPr>
          <w:rFonts w:ascii="Times New Roman" w:hAnsi="Times New Roman" w:cs="Times New Roman"/>
          <w:sz w:val="24"/>
          <w:szCs w:val="24"/>
        </w:rPr>
      </w:pPr>
    </w:p>
    <w:p w14:paraId="1F3E2BF2" w14:textId="77777777" w:rsidR="006D4AF2" w:rsidRPr="006D4AF2" w:rsidRDefault="0011301E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6D4AF2" w:rsidRPr="006D4AF2">
        <w:rPr>
          <w:rFonts w:ascii="Times New Roman" w:hAnsi="Times New Roman" w:cs="Times New Roman"/>
          <w:bCs/>
          <w:sz w:val="28"/>
          <w:szCs w:val="28"/>
        </w:rPr>
        <w:t>Implement code to</w:t>
      </w:r>
    </w:p>
    <w:p w14:paraId="2F28AA79" w14:textId="77777777" w:rsidR="006D4AF2" w:rsidRPr="006D4AF2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i. obtain negative of given images</w:t>
      </w:r>
    </w:p>
    <w:p w14:paraId="4620A957" w14:textId="77777777" w:rsidR="006D4AF2" w:rsidRPr="006D4AF2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ii. perform contrast stretching on given images</w:t>
      </w:r>
    </w:p>
    <w:p w14:paraId="6E0D5016" w14:textId="77777777" w:rsidR="006D4AF2" w:rsidRPr="006D4AF2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iii. perform thresholding on given images</w:t>
      </w:r>
    </w:p>
    <w:p w14:paraId="0FC641E6" w14:textId="77777777" w:rsidR="006D4AF2" w:rsidRPr="006D4AF2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iv. perform Otsu’s thresholding on given images</w:t>
      </w:r>
    </w:p>
    <w:p w14:paraId="43DAC93B" w14:textId="77777777" w:rsidR="006D4AF2" w:rsidRPr="006D4AF2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v. perform log transformation on given images</w:t>
      </w:r>
    </w:p>
    <w:p w14:paraId="2C4804D8" w14:textId="79962AAB" w:rsidR="0011301E" w:rsidRDefault="006D4AF2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6D4AF2">
        <w:rPr>
          <w:rFonts w:ascii="Times New Roman" w:hAnsi="Times New Roman" w:cs="Times New Roman"/>
          <w:bCs/>
          <w:sz w:val="28"/>
          <w:szCs w:val="28"/>
        </w:rPr>
        <w:t>vi. perform gamma correction on given images</w:t>
      </w:r>
    </w:p>
    <w:p w14:paraId="10EFC8B3" w14:textId="77777777" w:rsidR="009C2A67" w:rsidRPr="00954B1F" w:rsidRDefault="009C2A67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80FF39D" w14:textId="5FB43BEA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206B60D1" w14:textId="430BA7B2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412BDFB0" w14:textId="77777777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% Read the original image</w:t>
      </w:r>
    </w:p>
    <w:p w14:paraId="3CFDB88F" w14:textId="723D1714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originalImage = imread('pexels-brett-sayles-6424244.jpg');</w:t>
      </w:r>
    </w:p>
    <w:p w14:paraId="6C9E0E54" w14:textId="77777777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% Obtain negative of the image</w:t>
      </w:r>
    </w:p>
    <w:p w14:paraId="27134407" w14:textId="6DCADA3D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negativeImage = 255 - originalImage;</w:t>
      </w:r>
    </w:p>
    <w:p w14:paraId="29258B2C" w14:textId="77777777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% Display or save the negative image</w:t>
      </w:r>
    </w:p>
    <w:p w14:paraId="2058ED87" w14:textId="77777777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imshow(negativeImage);</w:t>
      </w:r>
    </w:p>
    <w:p w14:paraId="3DC8365A" w14:textId="11E9FA22" w:rsidR="00F51530" w:rsidRPr="00E9215A" w:rsidRDefault="00F51530" w:rsidP="00E9215A">
      <w:pPr>
        <w:rPr>
          <w:rFonts w:ascii="Times New Roman" w:hAnsi="Times New Roman" w:cs="Times New Roman"/>
          <w:sz w:val="28"/>
          <w:szCs w:val="28"/>
        </w:rPr>
      </w:pPr>
      <w:r w:rsidRPr="00E9215A">
        <w:rPr>
          <w:rFonts w:ascii="Times New Roman" w:hAnsi="Times New Roman" w:cs="Times New Roman"/>
          <w:sz w:val="28"/>
          <w:szCs w:val="28"/>
        </w:rPr>
        <w:t>imwrite(negativeImage, 'negative_image.jpg');</w:t>
      </w:r>
    </w:p>
    <w:p w14:paraId="025FCB75" w14:textId="77777777" w:rsidR="00D420E7" w:rsidRDefault="00D420E7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1C625" w14:textId="7C988629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7A10CBB8" w14:textId="5D367E11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5" w:author="Rushik Rathod" w:date="2023-10-03T22:07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E8F43EC" wp14:editId="76BF0B76">
            <wp:extent cx="3109771" cy="204255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6517" cy="20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8380" w14:textId="77777777" w:rsidR="00846387" w:rsidRDefault="00846387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1B59CD" w14:textId="53F044E9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0CC0285D" w14:textId="68CC8034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65860BDD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% Read the original image</w:t>
      </w:r>
    </w:p>
    <w:p w14:paraId="62821B9D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originalImage = imread('pexels-brett-sayles-6424244.jpg');</w:t>
      </w:r>
    </w:p>
    <w:p w14:paraId="346A3951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</w:p>
    <w:p w14:paraId="6A25A5C0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% Convert the original image to double data type</w:t>
      </w:r>
    </w:p>
    <w:p w14:paraId="4154A1F9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originalImage = double(originalImage);</w:t>
      </w:r>
    </w:p>
    <w:p w14:paraId="66D6A486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</w:p>
    <w:p w14:paraId="53728511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% Perform contrast stretching</w:t>
      </w:r>
    </w:p>
    <w:p w14:paraId="6B67B597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minIntensity = min(originalImage(:));</w:t>
      </w:r>
    </w:p>
    <w:p w14:paraId="04AE4896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maxIntensity = max(originalImage(:));</w:t>
      </w:r>
    </w:p>
    <w:p w14:paraId="2D23572B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stretchedImage = uint8((originalImage - minIntensity) * (255 / (maxIntensity - minIntensity)));</w:t>
      </w:r>
    </w:p>
    <w:p w14:paraId="3FD3DAB2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</w:p>
    <w:p w14:paraId="3D79C2D8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% Display or save the contrast-stretched image</w:t>
      </w:r>
    </w:p>
    <w:p w14:paraId="0334ACB1" w14:textId="77777777" w:rsidR="00F51530" w:rsidRPr="00EE054E" w:rsidRDefault="00F51530" w:rsidP="00EE054E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imshow(stretchedImage);</w:t>
      </w:r>
    </w:p>
    <w:p w14:paraId="0728DA1C" w14:textId="45112F83" w:rsidR="00F51530" w:rsidRDefault="00F51530" w:rsidP="008C0DBA">
      <w:pPr>
        <w:rPr>
          <w:rFonts w:ascii="Times New Roman" w:hAnsi="Times New Roman" w:cs="Times New Roman"/>
          <w:sz w:val="28"/>
          <w:szCs w:val="28"/>
        </w:rPr>
      </w:pPr>
      <w:r w:rsidRPr="00EE054E">
        <w:rPr>
          <w:rFonts w:ascii="Times New Roman" w:hAnsi="Times New Roman" w:cs="Times New Roman"/>
          <w:sz w:val="28"/>
          <w:szCs w:val="28"/>
        </w:rPr>
        <w:t>imwrite(stretchedImage, 'contrast_stretched_image.jpg');</w:t>
      </w:r>
    </w:p>
    <w:p w14:paraId="3F589A7E" w14:textId="77777777" w:rsidR="008C0DBA" w:rsidRPr="008C0DBA" w:rsidRDefault="008C0DBA" w:rsidP="008C0DBA">
      <w:pPr>
        <w:rPr>
          <w:rFonts w:ascii="Times New Roman" w:hAnsi="Times New Roman" w:cs="Times New Roman"/>
          <w:sz w:val="28"/>
          <w:szCs w:val="28"/>
        </w:rPr>
      </w:pPr>
    </w:p>
    <w:p w14:paraId="7650D793" w14:textId="7777777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13800D70" w14:textId="731A90F3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6" w:author="Rushik Rathod" w:date="2023-10-03T22:07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D37AC2B" wp14:editId="2C3EAA4B">
            <wp:extent cx="3406040" cy="2196935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2739" cy="22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14E5" w14:textId="454406F0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5DCB09D1" w14:textId="1CDAD504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3E0D6DA3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% Read the grayscale image</w:t>
      </w:r>
    </w:p>
    <w:p w14:paraId="2433E633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grayImage = imread('grayscale_image.jpg');</w:t>
      </w:r>
    </w:p>
    <w:p w14:paraId="76130026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</w:p>
    <w:p w14:paraId="51F9B8E6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% Set a threshold value</w:t>
      </w:r>
    </w:p>
    <w:p w14:paraId="74373C93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threshold = 128;</w:t>
      </w:r>
    </w:p>
    <w:p w14:paraId="061BB842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</w:p>
    <w:p w14:paraId="70788255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% Perform thresholding</w:t>
      </w:r>
    </w:p>
    <w:p w14:paraId="5A2CE639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thresholdedImage = grayImage &gt; threshold;</w:t>
      </w:r>
    </w:p>
    <w:p w14:paraId="0788EF8D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</w:p>
    <w:p w14:paraId="2B5ABBB5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% Display or save the thresholded image</w:t>
      </w:r>
    </w:p>
    <w:p w14:paraId="52DFCD2B" w14:textId="77777777" w:rsidR="00F51530" w:rsidRPr="00482637" w:rsidRDefault="00F51530" w:rsidP="00482637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imshow(thresholdedImage);</w:t>
      </w:r>
    </w:p>
    <w:p w14:paraId="0F17003D" w14:textId="511B3B27" w:rsidR="00F51530" w:rsidRPr="00D02C7A" w:rsidRDefault="00F51530" w:rsidP="00D02C7A">
      <w:pPr>
        <w:rPr>
          <w:rFonts w:ascii="Times New Roman" w:hAnsi="Times New Roman" w:cs="Times New Roman"/>
          <w:sz w:val="28"/>
          <w:szCs w:val="28"/>
        </w:rPr>
      </w:pPr>
      <w:r w:rsidRPr="00482637">
        <w:rPr>
          <w:rFonts w:ascii="Times New Roman" w:hAnsi="Times New Roman" w:cs="Times New Roman"/>
          <w:sz w:val="28"/>
          <w:szCs w:val="28"/>
        </w:rPr>
        <w:t>imwrite(thresholdedImage, 'thresholded_image.jpg');</w:t>
      </w:r>
    </w:p>
    <w:p w14:paraId="61795619" w14:textId="77777777" w:rsidR="00D02C7A" w:rsidRDefault="00D02C7A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0D5DA6" w14:textId="4ABA2063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04C5519D" w14:textId="76912C88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7" w:author="Rushik Rathod" w:date="2023-10-03T22:07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3A665E82" wp14:editId="12C48A85">
            <wp:extent cx="3325167" cy="2541319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2245" cy="25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2BE2" w14:textId="77777777" w:rsidR="00C6172E" w:rsidRDefault="00C6172E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CE7596" w14:textId="07ED5F1A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00BD1BFA" w14:textId="64890872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12D3C56A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% Read the grayscale image</w:t>
      </w:r>
    </w:p>
    <w:p w14:paraId="61493F09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grayImage = imread('grayscale_image.jpg');</w:t>
      </w:r>
    </w:p>
    <w:p w14:paraId="520419B4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</w:p>
    <w:p w14:paraId="025AFBA4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% Perform Otsu's thresholding</w:t>
      </w:r>
    </w:p>
    <w:p w14:paraId="77746F9B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threshold = graythresh(grayImage);</w:t>
      </w:r>
    </w:p>
    <w:p w14:paraId="48EA93E2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otsuThresholdedImage = imbinarize(grayImage, threshold);</w:t>
      </w:r>
    </w:p>
    <w:p w14:paraId="6A381858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</w:p>
    <w:p w14:paraId="050AE09B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% Display or save the Otsu's thresholded image</w:t>
      </w:r>
    </w:p>
    <w:p w14:paraId="0D575EB9" w14:textId="77777777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imshow(otsuThresholdedImage);</w:t>
      </w:r>
    </w:p>
    <w:p w14:paraId="13EE7FFC" w14:textId="720B8F4F" w:rsidR="00F51530" w:rsidRPr="00C6172E" w:rsidRDefault="00F51530" w:rsidP="00C6172E">
      <w:pPr>
        <w:rPr>
          <w:rFonts w:ascii="Times New Roman" w:hAnsi="Times New Roman" w:cs="Times New Roman"/>
          <w:sz w:val="28"/>
          <w:szCs w:val="28"/>
        </w:rPr>
      </w:pPr>
      <w:r w:rsidRPr="00C6172E">
        <w:rPr>
          <w:rFonts w:ascii="Times New Roman" w:hAnsi="Times New Roman" w:cs="Times New Roman"/>
          <w:sz w:val="28"/>
          <w:szCs w:val="28"/>
        </w:rPr>
        <w:t>imwrite(otsuThresholdedImage, 'otsu_thresholded_image.jpg');</w:t>
      </w:r>
    </w:p>
    <w:p w14:paraId="7E99AAF0" w14:textId="77777777" w:rsidR="00054F48" w:rsidRDefault="00054F4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1AB85" w14:textId="715FADC1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2AAFD316" w14:textId="60F0B57E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8" w:author="Rushik Rathod" w:date="2023-10-03T22:07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D6F896E" wp14:editId="6A3C96DF">
            <wp:extent cx="3241964" cy="270720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0020" cy="27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B895" w14:textId="77777777" w:rsidR="00054F48" w:rsidRDefault="00054F4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0BBB56" w14:textId="217905CD" w:rsidR="00054F48" w:rsidRDefault="00054F4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E03D40" w14:textId="77777777" w:rsidR="00DD27E3" w:rsidRDefault="00DD27E3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9DF7B6" w14:textId="656425D1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6A6C4902" w14:textId="1E36CEB2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3BA8F16A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% Read the grayscale image</w:t>
      </w:r>
    </w:p>
    <w:p w14:paraId="5B4236EA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grayImage = imread('grayscale_image.jpg');</w:t>
      </w:r>
    </w:p>
    <w:p w14:paraId="16418CD2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</w:p>
    <w:p w14:paraId="6BC417A6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% Perform log transformation</w:t>
      </w:r>
    </w:p>
    <w:p w14:paraId="5CCC2075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c = 1; % Scaling factor</w:t>
      </w:r>
    </w:p>
    <w:p w14:paraId="1E060ABD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logTransformedImage = c * log(1 + double(grayImage));</w:t>
      </w:r>
    </w:p>
    <w:p w14:paraId="68D6AD27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</w:p>
    <w:p w14:paraId="0EBDAFBA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% Scale the log-transformed image to [0, 255]</w:t>
      </w:r>
    </w:p>
    <w:p w14:paraId="1E0B1E08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logTransformedImage = uint8((logTransformedImage / max(logTransformedImage(:))) * 255);</w:t>
      </w:r>
    </w:p>
    <w:p w14:paraId="2B8BD9DF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</w:p>
    <w:p w14:paraId="2F3205FF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% Display or save the log-transformed image</w:t>
      </w:r>
    </w:p>
    <w:p w14:paraId="2D1CD424" w14:textId="77777777" w:rsidR="00F51530" w:rsidRPr="00726A42" w:rsidRDefault="00F51530" w:rsidP="00726A42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imshow(logTransformedImage);</w:t>
      </w:r>
    </w:p>
    <w:p w14:paraId="03090721" w14:textId="771892EB" w:rsidR="00F51530" w:rsidRPr="00E75E6F" w:rsidRDefault="00F51530" w:rsidP="00E75E6F">
      <w:pPr>
        <w:rPr>
          <w:rFonts w:ascii="Times New Roman" w:hAnsi="Times New Roman" w:cs="Times New Roman"/>
          <w:sz w:val="28"/>
          <w:szCs w:val="28"/>
        </w:rPr>
      </w:pPr>
      <w:r w:rsidRPr="00726A42">
        <w:rPr>
          <w:rFonts w:ascii="Times New Roman" w:hAnsi="Times New Roman" w:cs="Times New Roman"/>
          <w:sz w:val="28"/>
          <w:szCs w:val="28"/>
        </w:rPr>
        <w:t>imwrite(logTransformedImage, 'log_transformed_image.jpg');</w:t>
      </w:r>
    </w:p>
    <w:p w14:paraId="3C695C40" w14:textId="77777777" w:rsidR="00FF41B0" w:rsidRDefault="00FF41B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34FE9F" w14:textId="63C29F6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7487B00E" w14:textId="7B21DECE" w:rsidR="00F51530" w:rsidRDefault="00F51530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9" w:author="Rushik Rathod" w:date="2023-10-03T22:07:00Z">
          <w:pPr/>
        </w:pPrChange>
      </w:pPr>
      <w:r w:rsidRPr="00F5153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D6D82F0" wp14:editId="4D452600">
            <wp:extent cx="3200677" cy="2453853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FD30" w14:textId="7B6A4BD1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37EB9985" w14:textId="45549B2B" w:rsidR="00F51530" w:rsidRDefault="00F51530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vi.</w:t>
      </w:r>
    </w:p>
    <w:p w14:paraId="65BCB33C" w14:textId="7777777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% Read the grayscale image</w:t>
      </w:r>
    </w:p>
    <w:p w14:paraId="6E7BE2D1" w14:textId="7E348FFD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grayImage = imread('grayscale_image.jpg');</w:t>
      </w:r>
    </w:p>
    <w:p w14:paraId="21B9501B" w14:textId="7777777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% Set gamma value (adjust as needed)</w:t>
      </w:r>
    </w:p>
    <w:p w14:paraId="6C01FC8B" w14:textId="2B3335E2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gamma = 1.5;</w:t>
      </w:r>
    </w:p>
    <w:p w14:paraId="23425E4E" w14:textId="7777777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% Perform gamma correction</w:t>
      </w:r>
    </w:p>
    <w:p w14:paraId="621943C9" w14:textId="025F043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gammaCorrectedImage = imadjust(grayImage, [], [], gamma);</w:t>
      </w:r>
    </w:p>
    <w:p w14:paraId="7E4A5A7F" w14:textId="7777777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% Display or save the gamma-corrected image</w:t>
      </w:r>
    </w:p>
    <w:p w14:paraId="057EAA3C" w14:textId="77777777" w:rsidR="00F51530" w:rsidRPr="00C82D25" w:rsidRDefault="00F51530" w:rsidP="00C82D25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imshow(gammaCorrectedImage);</w:t>
      </w:r>
    </w:p>
    <w:p w14:paraId="52AD27B0" w14:textId="3174E867" w:rsidR="00F51530" w:rsidRPr="00B23588" w:rsidRDefault="00F51530" w:rsidP="00B23588">
      <w:pPr>
        <w:rPr>
          <w:rFonts w:ascii="Times New Roman" w:hAnsi="Times New Roman" w:cs="Times New Roman"/>
          <w:sz w:val="28"/>
          <w:szCs w:val="28"/>
        </w:rPr>
      </w:pPr>
      <w:r w:rsidRPr="00C82D25">
        <w:rPr>
          <w:rFonts w:ascii="Times New Roman" w:hAnsi="Times New Roman" w:cs="Times New Roman"/>
          <w:sz w:val="28"/>
          <w:szCs w:val="28"/>
        </w:rPr>
        <w:t>imwrite(gammaCorrectedImage, 'gamma_corrected_image.jpg');</w:t>
      </w:r>
    </w:p>
    <w:p w14:paraId="346FB6D0" w14:textId="77777777" w:rsidR="00B23588" w:rsidRDefault="00B2358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61C24" w14:textId="694C6FF3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3BFFAE39" w14:textId="5F05F6A7" w:rsidR="006D4AF2" w:rsidRDefault="00F51530" w:rsidP="00957444">
      <w:pPr>
        <w:jc w:val="center"/>
        <w:rPr>
          <w:noProof/>
        </w:rPr>
        <w:pPrChange w:id="10" w:author="Rushik Rathod" w:date="2023-10-03T22:07:00Z">
          <w:pPr/>
        </w:pPrChange>
      </w:pPr>
      <w:r w:rsidRPr="00F51530">
        <w:rPr>
          <w:noProof/>
          <w:lang w:val="en-IN" w:eastAsia="en-IN" w:bidi="gu-IN"/>
        </w:rPr>
        <w:drawing>
          <wp:inline distT="0" distB="0" distL="0" distR="0" wp14:anchorId="02D43DE9" wp14:editId="2357D3EF">
            <wp:extent cx="2827265" cy="24767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AA12" w14:textId="77777777" w:rsidR="0042252F" w:rsidRPr="006D4AF2" w:rsidRDefault="0042252F" w:rsidP="0011301E">
      <w:pPr>
        <w:rPr>
          <w:rFonts w:ascii="Times New Roman" w:hAnsi="Times New Roman" w:cs="Times New Roman"/>
          <w:bCs/>
          <w:sz w:val="28"/>
          <w:szCs w:val="28"/>
        </w:rPr>
      </w:pPr>
    </w:p>
    <w:p w14:paraId="0D3C85DC" w14:textId="6981EFDD" w:rsidR="0042252F" w:rsidRDefault="0011301E" w:rsidP="0011301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0526A8">
        <w:rPr>
          <w:rFonts w:ascii="Times New Roman" w:hAnsi="Times New Roman" w:cs="Times New Roman"/>
          <w:bCs/>
          <w:sz w:val="28"/>
          <w:szCs w:val="28"/>
        </w:rPr>
        <w:t xml:space="preserve">In this practical, I </w:t>
      </w:r>
      <w:r w:rsidR="000526A8" w:rsidRPr="000526A8">
        <w:rPr>
          <w:rFonts w:ascii="Times New Roman" w:hAnsi="Times New Roman" w:cs="Times New Roman"/>
          <w:bCs/>
          <w:sz w:val="28"/>
          <w:szCs w:val="28"/>
        </w:rPr>
        <w:t>implemented various image manipulation techniques, including obtaining negative images, enhancing contrast through stretching, segmenting objects using thresholding, applying automatic thresholding with Otsu's method, adjusting contrast with logarithmic transformation, and fine-tuning brightness and contrast using gamma correction.</w:t>
      </w:r>
    </w:p>
    <w:p w14:paraId="24C94306" w14:textId="6EE7871C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526A8"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581D0C14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CC5D947" w14:textId="77777777" w:rsidR="000526A8" w:rsidRPr="000526A8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</w:t>
      </w:r>
      <w:r w:rsidRPr="000526A8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0526A8" w:rsidRPr="000526A8">
        <w:rPr>
          <w:rFonts w:ascii="Times New Roman" w:hAnsi="Times New Roman" w:cs="Times New Roman"/>
          <w:bCs/>
          <w:sz w:val="28"/>
          <w:szCs w:val="28"/>
        </w:rPr>
        <w:t>Implement code to</w:t>
      </w:r>
    </w:p>
    <w:p w14:paraId="6D2D4C7C" w14:textId="77777777" w:rsidR="000526A8" w:rsidRPr="000526A8" w:rsidRDefault="000526A8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526A8">
        <w:rPr>
          <w:rFonts w:ascii="Times New Roman" w:hAnsi="Times New Roman" w:cs="Times New Roman"/>
          <w:bCs/>
          <w:sz w:val="28"/>
          <w:szCs w:val="28"/>
        </w:rPr>
        <w:t>i. apply intensity slicing on given images</w:t>
      </w:r>
    </w:p>
    <w:p w14:paraId="7DDC2D20" w14:textId="77777777" w:rsidR="000526A8" w:rsidRPr="000526A8" w:rsidRDefault="000526A8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526A8">
        <w:rPr>
          <w:rFonts w:ascii="Times New Roman" w:hAnsi="Times New Roman" w:cs="Times New Roman"/>
          <w:bCs/>
          <w:sz w:val="28"/>
          <w:szCs w:val="28"/>
        </w:rPr>
        <w:t>ii. apply bit plane slicing on given images and observe information on different bit planes</w:t>
      </w:r>
    </w:p>
    <w:p w14:paraId="02BC1D0A" w14:textId="77777777" w:rsidR="000526A8" w:rsidRPr="000526A8" w:rsidRDefault="000526A8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526A8">
        <w:rPr>
          <w:rFonts w:ascii="Times New Roman" w:hAnsi="Times New Roman" w:cs="Times New Roman"/>
          <w:bCs/>
          <w:sz w:val="28"/>
          <w:szCs w:val="28"/>
        </w:rPr>
        <w:t>iii. calculate histograms on different contrast images.</w:t>
      </w:r>
    </w:p>
    <w:p w14:paraId="05B2B837" w14:textId="77777777" w:rsidR="000526A8" w:rsidRPr="000526A8" w:rsidRDefault="000526A8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526A8">
        <w:rPr>
          <w:rFonts w:ascii="Times New Roman" w:hAnsi="Times New Roman" w:cs="Times New Roman"/>
          <w:bCs/>
          <w:sz w:val="28"/>
          <w:szCs w:val="28"/>
        </w:rPr>
        <w:t>iv. apply normal histogram equalization and CLAHE histogram equalization on given images.</w:t>
      </w:r>
    </w:p>
    <w:p w14:paraId="6D653F5E" w14:textId="2A957297" w:rsidR="004D6034" w:rsidRDefault="000526A8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526A8">
        <w:rPr>
          <w:rFonts w:ascii="Times New Roman" w:hAnsi="Times New Roman" w:cs="Times New Roman"/>
          <w:bCs/>
          <w:sz w:val="28"/>
          <w:szCs w:val="28"/>
        </w:rPr>
        <w:t>v. apply histogram matching on given images</w:t>
      </w:r>
    </w:p>
    <w:p w14:paraId="4259E166" w14:textId="77777777" w:rsidR="009C2A67" w:rsidRPr="000526A8" w:rsidRDefault="009C2A67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4B4DF4F" w14:textId="77777777" w:rsidR="00680F9C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1BF846F3" w14:textId="77777777" w:rsidR="00680F9C" w:rsidRDefault="00680F9C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2C2FA1D4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% Read the original grayscale image</w:t>
      </w:r>
    </w:p>
    <w:p w14:paraId="3A6005AD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originalImage = imread('pexels-brett-sayles-6424244.jpg');</w:t>
      </w:r>
    </w:p>
    <w:p w14:paraId="10C69884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</w:p>
    <w:p w14:paraId="2DD5AB30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% Define lower and upper thresholds for intensity slicing</w:t>
      </w:r>
    </w:p>
    <w:p w14:paraId="791522DB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lowerThreshold = 100;</w:t>
      </w:r>
    </w:p>
    <w:p w14:paraId="3AE72445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upperThreshold = 200;</w:t>
      </w:r>
    </w:p>
    <w:p w14:paraId="50673685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</w:p>
    <w:p w14:paraId="22A362C9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% Perform intensity slicing</w:t>
      </w:r>
    </w:p>
    <w:p w14:paraId="71118405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outputImage = originalImage;</w:t>
      </w:r>
    </w:p>
    <w:p w14:paraId="4802AD33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outputImage(originalImage &gt;= lowerThreshold &amp; originalImage &lt;= upperThreshold) = 255;</w:t>
      </w:r>
    </w:p>
    <w:p w14:paraId="29BB6142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</w:p>
    <w:p w14:paraId="148EF1C1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% Display or save the intensity-sliced image</w:t>
      </w:r>
    </w:p>
    <w:p w14:paraId="4ADD253F" w14:textId="77777777" w:rsidR="00680F9C" w:rsidRPr="003208EF" w:rsidRDefault="00680F9C" w:rsidP="003208EF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imshow(outputImage);</w:t>
      </w:r>
    </w:p>
    <w:p w14:paraId="681C8125" w14:textId="1FB8753D" w:rsidR="00680F9C" w:rsidRPr="00BA6024" w:rsidRDefault="00680F9C" w:rsidP="00BA6024">
      <w:pPr>
        <w:rPr>
          <w:rFonts w:ascii="Times New Roman" w:hAnsi="Times New Roman" w:cs="Times New Roman"/>
          <w:sz w:val="28"/>
          <w:szCs w:val="28"/>
        </w:rPr>
      </w:pPr>
      <w:r w:rsidRPr="003208EF">
        <w:rPr>
          <w:rFonts w:ascii="Times New Roman" w:hAnsi="Times New Roman" w:cs="Times New Roman"/>
          <w:sz w:val="28"/>
          <w:szCs w:val="28"/>
        </w:rPr>
        <w:t>imwrite(outputImage, 'intensity_sliced_image.jpg');</w:t>
      </w:r>
    </w:p>
    <w:p w14:paraId="743CF5DF" w14:textId="77777777" w:rsidR="00BA6024" w:rsidRDefault="00BA602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B12CF1" w14:textId="62C9D6A9" w:rsidR="009F583F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301CEBC9" w14:textId="2062F2EE" w:rsidR="00680F9C" w:rsidRDefault="00680F9C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1" w:author="Rushik Rathod" w:date="2023-10-03T22:07:00Z">
          <w:pPr/>
        </w:pPrChange>
      </w:pPr>
      <w:r w:rsidRPr="00680F9C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F0E5E1E" wp14:editId="353D6D94">
            <wp:extent cx="3185436" cy="21337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F0EC" w14:textId="77777777" w:rsidR="00FB0FA7" w:rsidRDefault="00FB0FA7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44591F" w14:textId="00445405" w:rsidR="00FF0149" w:rsidRPr="004D6034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7D573C53" w14:textId="2B5C4F03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588721FB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% Read the original grayscale image</w:t>
      </w:r>
    </w:p>
    <w:p w14:paraId="5DBF64A5" w14:textId="2558B8DE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originalImage = imread('rectangle_image.jpg');</w:t>
      </w:r>
    </w:p>
    <w:p w14:paraId="1284F306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% Convert the image to binary representation</w:t>
      </w:r>
    </w:p>
    <w:p w14:paraId="72C73C80" w14:textId="67251D58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binaryImage = imbinarize(originalImage);</w:t>
      </w:r>
    </w:p>
    <w:p w14:paraId="606900EB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% Perform bit plane slicing</w:t>
      </w:r>
    </w:p>
    <w:p w14:paraId="3755327B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bitPlanes = zeros(size(binaryImage, 1), size(binaryImage, 2), 8);</w:t>
      </w:r>
    </w:p>
    <w:p w14:paraId="5A7E5CDE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for i = 1:8</w:t>
      </w:r>
    </w:p>
    <w:p w14:paraId="3CBD95BA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 xml:space="preserve">    bitPlanes(:, :, i) = bitget(originalImage, i);</w:t>
      </w:r>
    </w:p>
    <w:p w14:paraId="5025DBAF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end</w:t>
      </w:r>
    </w:p>
    <w:p w14:paraId="57699D9E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</w:p>
    <w:p w14:paraId="09D09676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% Display or save bit planes</w:t>
      </w:r>
    </w:p>
    <w:p w14:paraId="2228DB1A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for i = 1:8</w:t>
      </w:r>
    </w:p>
    <w:p w14:paraId="146A2AB2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 xml:space="preserve">    subplot(2, 4, i);</w:t>
      </w:r>
    </w:p>
    <w:p w14:paraId="47F4B59F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 xml:space="preserve">    imshow(bitPlanes(:, :, i) * 255);</w:t>
      </w:r>
    </w:p>
    <w:p w14:paraId="11E86F21" w14:textId="77777777" w:rsidR="00680F9C" w:rsidRPr="00335399" w:rsidRDefault="00680F9C" w:rsidP="00335399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lastRenderedPageBreak/>
        <w:t xml:space="preserve">    title(['Bit Plane ', num2str(i)]);</w:t>
      </w:r>
    </w:p>
    <w:p w14:paraId="09CDFB07" w14:textId="477B20D7" w:rsidR="00680F9C" w:rsidRPr="00483A9E" w:rsidRDefault="00680F9C" w:rsidP="00483A9E">
      <w:pPr>
        <w:rPr>
          <w:rFonts w:ascii="Times New Roman" w:hAnsi="Times New Roman" w:cs="Times New Roman"/>
          <w:sz w:val="28"/>
          <w:szCs w:val="28"/>
        </w:rPr>
      </w:pPr>
      <w:r w:rsidRPr="00335399">
        <w:rPr>
          <w:rFonts w:ascii="Times New Roman" w:hAnsi="Times New Roman" w:cs="Times New Roman"/>
          <w:sz w:val="28"/>
          <w:szCs w:val="28"/>
        </w:rPr>
        <w:t>end</w:t>
      </w:r>
    </w:p>
    <w:p w14:paraId="0BFFE6FE" w14:textId="77777777" w:rsidR="00483A9E" w:rsidRDefault="00483A9E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1BFB37" w14:textId="34932504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075983F8" w14:textId="746F25A4" w:rsidR="00680F9C" w:rsidRDefault="00642FDE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2" w:author="Rushik Rathod" w:date="2023-10-03T22:07:00Z">
          <w:pPr/>
        </w:pPrChange>
      </w:pPr>
      <w:r w:rsidRPr="00642FDE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670402FB" wp14:editId="1FF34182">
            <wp:extent cx="3475021" cy="2149026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BFF3" w14:textId="77777777" w:rsidR="00DF58B8" w:rsidRDefault="00DF58B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8137AF" w14:textId="3F922888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2E5F550" w14:textId="5636AC2A" w:rsidR="00642FDE" w:rsidRDefault="00642FDE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5D3189B6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% Read different contrast images</w:t>
      </w:r>
    </w:p>
    <w:p w14:paraId="507CE076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image1 = imread('download (1).jpeg');</w:t>
      </w:r>
    </w:p>
    <w:p w14:paraId="003760CD" w14:textId="5CECF462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image2 = imread('pexels-brett-sayles-6424244.jpg');</w:t>
      </w:r>
    </w:p>
    <w:p w14:paraId="67895038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% Calculate histograms</w:t>
      </w:r>
    </w:p>
    <w:p w14:paraId="19D75395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histogramImage1 = imhist(image1);</w:t>
      </w:r>
    </w:p>
    <w:p w14:paraId="5AA05212" w14:textId="0596BBE5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histogramImage2 = imhist(image2);</w:t>
      </w:r>
    </w:p>
    <w:p w14:paraId="53797433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% Display histograms</w:t>
      </w:r>
    </w:p>
    <w:p w14:paraId="756BA56F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figure;</w:t>
      </w:r>
    </w:p>
    <w:p w14:paraId="3DB69C85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subplot(2, 1, 1);</w:t>
      </w:r>
    </w:p>
    <w:p w14:paraId="219F6446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bar(histogramImage1);</w:t>
      </w:r>
    </w:p>
    <w:p w14:paraId="7AD68F9E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title('Histogram of Image 1');</w:t>
      </w:r>
    </w:p>
    <w:p w14:paraId="14509776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lastRenderedPageBreak/>
        <w:t>subplot(2, 1, 2);</w:t>
      </w:r>
    </w:p>
    <w:p w14:paraId="72CF5578" w14:textId="77777777" w:rsidR="00642FDE" w:rsidRPr="00FB0FA7" w:rsidRDefault="00642FDE" w:rsidP="00FB0FA7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bar(histogramImage2);</w:t>
      </w:r>
    </w:p>
    <w:p w14:paraId="2C0EDFC3" w14:textId="6B8E797D" w:rsidR="00642FDE" w:rsidRPr="00DE0C93" w:rsidRDefault="00642FDE" w:rsidP="00DE0C93">
      <w:pPr>
        <w:rPr>
          <w:rFonts w:ascii="Times New Roman" w:hAnsi="Times New Roman" w:cs="Times New Roman"/>
          <w:sz w:val="28"/>
          <w:szCs w:val="28"/>
        </w:rPr>
      </w:pPr>
      <w:r w:rsidRPr="00FB0FA7">
        <w:rPr>
          <w:rFonts w:ascii="Times New Roman" w:hAnsi="Times New Roman" w:cs="Times New Roman"/>
          <w:sz w:val="28"/>
          <w:szCs w:val="28"/>
        </w:rPr>
        <w:t>title('Histogram of Image 2');</w:t>
      </w:r>
    </w:p>
    <w:p w14:paraId="484DFF3B" w14:textId="77777777" w:rsidR="00DE0C93" w:rsidRDefault="00DE0C93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421216" w14:textId="4A4EB3A1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51357E6A" w14:textId="77777777" w:rsidR="00642FDE" w:rsidRDefault="00642FDE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3" w:author="Rushik Rathod" w:date="2023-10-03T22:07:00Z">
          <w:pPr/>
        </w:pPrChange>
      </w:pPr>
      <w:r w:rsidRPr="00642FDE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4A7D2CF" wp14:editId="3456B9D7">
            <wp:extent cx="3954780" cy="12573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11" b="51871"/>
                    <a:stretch/>
                  </pic:blipFill>
                  <pic:spPr bwMode="auto">
                    <a:xfrm>
                      <a:off x="0" y="0"/>
                      <a:ext cx="3955123" cy="12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47887" w14:textId="7E2449F0" w:rsidR="00642FDE" w:rsidRDefault="00642FDE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4" w:author="Rushik Rathod" w:date="2023-10-03T22:07:00Z">
          <w:pPr/>
        </w:pPrChange>
      </w:pPr>
      <w:r w:rsidRPr="00642FDE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18A49F7" wp14:editId="6E68A639">
            <wp:extent cx="3954780" cy="153162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6257"/>
                    <a:stretch/>
                  </pic:blipFill>
                  <pic:spPr bwMode="auto">
                    <a:xfrm>
                      <a:off x="0" y="0"/>
                      <a:ext cx="3955123" cy="153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01B48" w14:textId="77777777" w:rsidR="00E638F6" w:rsidRDefault="00E638F6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BCA3D7" w14:textId="6C00C2DA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4BCFF24" w14:textId="42E92EA1" w:rsidR="00642FDE" w:rsidRDefault="00642FDE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1C6E37D2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% Read the original image</w:t>
      </w:r>
    </w:p>
    <w:p w14:paraId="4B604449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originalImage = imread('jesse.png');</w:t>
      </w:r>
    </w:p>
    <w:p w14:paraId="47288BEC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</w:p>
    <w:p w14:paraId="798CA9AF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% Convert the image to grayscale if it's a color image</w:t>
      </w:r>
    </w:p>
    <w:p w14:paraId="24568D52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if size(originalImage, 3) == 3</w:t>
      </w:r>
    </w:p>
    <w:p w14:paraId="27784840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 xml:space="preserve">    originalImage = rgb2gray(originalImage);</w:t>
      </w:r>
    </w:p>
    <w:p w14:paraId="4C788156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end</w:t>
      </w:r>
    </w:p>
    <w:p w14:paraId="4606A206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</w:p>
    <w:p w14:paraId="07829B99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lastRenderedPageBreak/>
        <w:t>% Perform normal histogram equalization</w:t>
      </w:r>
    </w:p>
    <w:p w14:paraId="3897E0C6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histeqImage = histeq(originalImage);</w:t>
      </w:r>
    </w:p>
    <w:p w14:paraId="3596DB81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</w:p>
    <w:p w14:paraId="776FB9F4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% Perform CLAHE (Contrast Limited Adaptive Histogram Equalization)</w:t>
      </w:r>
    </w:p>
    <w:p w14:paraId="143DBA88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claheImage = adapthisteq(originalImage, 'ClipLimit', 0.02, 'Distribution', 'rayleigh');</w:t>
      </w:r>
    </w:p>
    <w:p w14:paraId="1F29B4AC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</w:p>
    <w:p w14:paraId="1E04E5FB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% Display or save the processed images</w:t>
      </w:r>
    </w:p>
    <w:p w14:paraId="3CF78A34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imshowpair(histeqImage, claheImage, 'montage');</w:t>
      </w:r>
    </w:p>
    <w:p w14:paraId="7F7DB352" w14:textId="77777777" w:rsidR="00642FDE" w:rsidRPr="00E638F6" w:rsidRDefault="00642FDE" w:rsidP="00E638F6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imwrite(histeqImage, 'histeq_image.jpg');</w:t>
      </w:r>
    </w:p>
    <w:p w14:paraId="26958318" w14:textId="7AB9A9B8" w:rsidR="00642FDE" w:rsidRPr="00E42830" w:rsidRDefault="00642FDE" w:rsidP="00E42830">
      <w:pPr>
        <w:rPr>
          <w:rFonts w:ascii="Times New Roman" w:hAnsi="Times New Roman" w:cs="Times New Roman"/>
          <w:sz w:val="28"/>
          <w:szCs w:val="28"/>
        </w:rPr>
      </w:pPr>
      <w:r w:rsidRPr="00E638F6">
        <w:rPr>
          <w:rFonts w:ascii="Times New Roman" w:hAnsi="Times New Roman" w:cs="Times New Roman"/>
          <w:sz w:val="28"/>
          <w:szCs w:val="28"/>
        </w:rPr>
        <w:t>imwrite(claheImage, 'clahe_image.jpg');</w:t>
      </w:r>
    </w:p>
    <w:p w14:paraId="73604300" w14:textId="77777777" w:rsidR="00E42830" w:rsidRDefault="00E4283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E664BE" w14:textId="0B9522AF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2A82B05C" w14:textId="11A8589A" w:rsidR="00642FDE" w:rsidRDefault="00642FDE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5" w:author="Rushik Rathod" w:date="2023-10-03T22:07:00Z">
          <w:pPr/>
        </w:pPrChange>
      </w:pPr>
      <w:r w:rsidRPr="00642FDE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25BCB0A" wp14:editId="6A39D569">
            <wp:extent cx="3093720" cy="19659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88" t="4347" r="5652" b="9364"/>
                    <a:stretch/>
                  </pic:blipFill>
                  <pic:spPr bwMode="auto">
                    <a:xfrm>
                      <a:off x="0" y="0"/>
                      <a:ext cx="3093988" cy="1966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514CC" w14:textId="77777777" w:rsidR="00C36074" w:rsidRDefault="00C36074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B3AD9B" w14:textId="5F87BB30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D622C72" w14:textId="2334FF52" w:rsidR="00642FDE" w:rsidRDefault="00642FDE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07ECE556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% Read the reference image and the image to be matched</w:t>
      </w:r>
    </w:p>
    <w:p w14:paraId="2626BAC2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referenceImage = imread('download (1).jpeg');</w:t>
      </w:r>
    </w:p>
    <w:p w14:paraId="006CA543" w14:textId="71249CDC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imageToMatch = imread('jesse.png');</w:t>
      </w:r>
    </w:p>
    <w:p w14:paraId="630CAF1D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lastRenderedPageBreak/>
        <w:t>% Perform histogram matching</w:t>
      </w:r>
    </w:p>
    <w:p w14:paraId="78A6D914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matchedImage = imhistmatch(imageToMatch, referenceImage);</w:t>
      </w:r>
    </w:p>
    <w:p w14:paraId="33E2CF00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</w:p>
    <w:p w14:paraId="1F2BFADC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% Display or save the matched image</w:t>
      </w:r>
    </w:p>
    <w:p w14:paraId="754384D0" w14:textId="77777777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imshowpair(referenceImage, matchedImage, 'montage');</w:t>
      </w:r>
    </w:p>
    <w:p w14:paraId="6DBB4335" w14:textId="187DF76E" w:rsidR="00642FDE" w:rsidRPr="00C36074" w:rsidRDefault="00642FDE" w:rsidP="00C36074">
      <w:pPr>
        <w:rPr>
          <w:rFonts w:ascii="Times New Roman" w:hAnsi="Times New Roman" w:cs="Times New Roman"/>
          <w:sz w:val="28"/>
          <w:szCs w:val="28"/>
        </w:rPr>
      </w:pPr>
      <w:r w:rsidRPr="00C36074">
        <w:rPr>
          <w:rFonts w:ascii="Times New Roman" w:hAnsi="Times New Roman" w:cs="Times New Roman"/>
          <w:sz w:val="28"/>
          <w:szCs w:val="28"/>
        </w:rPr>
        <w:t>imwrite(matchedImage, 'matched_image.jpg');</w:t>
      </w:r>
    </w:p>
    <w:p w14:paraId="6880F774" w14:textId="77777777" w:rsidR="00C36074" w:rsidRDefault="00C36074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17F251" w14:textId="742C749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7B28C0DB" w14:textId="598033C6" w:rsidR="0026535E" w:rsidRPr="009F583F" w:rsidRDefault="00642FDE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16" w:author="Rushik Rathod" w:date="2023-10-03T22:07:00Z">
          <w:pPr/>
        </w:pPrChange>
      </w:pPr>
      <w:r w:rsidRPr="00642FDE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64F27BF" wp14:editId="2AF5ACF2">
            <wp:extent cx="3131819" cy="19964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78" t="6601" r="4762" b="6930"/>
                    <a:stretch/>
                  </pic:blipFill>
                  <pic:spPr bwMode="auto">
                    <a:xfrm>
                      <a:off x="0" y="0"/>
                      <a:ext cx="3132090" cy="199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2C7E8" w14:textId="77777777" w:rsidR="00005500" w:rsidRDefault="00005500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1C6644" w14:textId="5114C174" w:rsidR="0026535E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0526A8">
        <w:rPr>
          <w:rFonts w:ascii="Times New Roman" w:hAnsi="Times New Roman" w:cs="Times New Roman"/>
          <w:bCs/>
          <w:sz w:val="28"/>
          <w:szCs w:val="28"/>
        </w:rPr>
        <w:t xml:space="preserve">In this practical, I learnt </w:t>
      </w:r>
      <w:r w:rsidR="000526A8" w:rsidRPr="000526A8">
        <w:rPr>
          <w:rFonts w:ascii="Times New Roman" w:hAnsi="Times New Roman" w:cs="Times New Roman"/>
          <w:bCs/>
          <w:sz w:val="28"/>
          <w:szCs w:val="28"/>
        </w:rPr>
        <w:t>image enhancement techniques, such as intensity slicing, bit plane slicing, histogram analysis, histogram equalization (standard and CLAHE), and histogram matching.</w:t>
      </w:r>
    </w:p>
    <w:p w14:paraId="244E6619" w14:textId="692BDCBD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52C026E2" w14:textId="20B62BDE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07BDA9C9" w14:textId="4C6EFB77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58B1ED47" w14:textId="22639820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61CFCA48" w14:textId="473760A5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32837222" w14:textId="0F68BC9C" w:rsidR="0002429F" w:rsidRDefault="0002429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40185E46" w14:textId="77777777" w:rsidR="0002429F" w:rsidRPr="00642FDE" w:rsidRDefault="0002429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9DD46A" w14:textId="07736C5E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62EAAAFE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4F0FDB3A" w14:textId="77777777" w:rsidR="00C85596" w:rsidRPr="00C85596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Implement code to</w:t>
      </w:r>
    </w:p>
    <w:p w14:paraId="2E5A29A6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i. perform cross-correlation and convolution on images in spatial domain</w:t>
      </w:r>
    </w:p>
    <w:p w14:paraId="53FC819F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ii. apply smoothing spatial filters of different kernel sizes on images</w:t>
      </w:r>
    </w:p>
    <w:p w14:paraId="19059312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iii. apply sharpening spatial filters of different kernel sizes on images</w:t>
      </w:r>
    </w:p>
    <w:p w14:paraId="05E7D902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iv. apply non-linear spatial filters of different kernel sizes on images</w:t>
      </w:r>
    </w:p>
    <w:p w14:paraId="2A7CCF6F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v. analyze noise removal with different smoothing spatial filters and non-linear filters</w:t>
      </w:r>
    </w:p>
    <w:p w14:paraId="5FAEACDC" w14:textId="4B8C4EB8" w:rsidR="004D6034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vi. perform unsharp masking and high-boost filtering on different images</w:t>
      </w:r>
    </w:p>
    <w:p w14:paraId="1E450238" w14:textId="6DA38640" w:rsidR="006F1BFD" w:rsidRDefault="006F1BFD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356229CE" w14:textId="21AB0FF1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3A006D3" w14:textId="7650F3F5" w:rsidR="008E122B" w:rsidRDefault="008E122B" w:rsidP="00D06EC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1C63E5C1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% Read the original grayscale image and kernel</w:t>
      </w:r>
    </w:p>
    <w:p w14:paraId="3F71EF16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originalImage = imread('pexels-brett-sayles-6424244.jpg');</w:t>
      </w:r>
    </w:p>
    <w:p w14:paraId="10EDEDE5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grayImage = rgb2gray(originalImage);</w:t>
      </w:r>
    </w:p>
    <w:p w14:paraId="12CC27EF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kernel = fspecial('gaussian', [3 3], 1); % Example Gaussian kernel</w:t>
      </w:r>
    </w:p>
    <w:p w14:paraId="3D24C913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</w:p>
    <w:p w14:paraId="4742C228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% Perform cross-correlation</w:t>
      </w:r>
    </w:p>
    <w:p w14:paraId="671F53B8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crossCorrelationResult = xcorr2(double(grayImage), kernel);</w:t>
      </w:r>
    </w:p>
    <w:p w14:paraId="37DB95DB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</w:p>
    <w:p w14:paraId="7E10CE7E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% Perform convolution</w:t>
      </w:r>
    </w:p>
    <w:p w14:paraId="65CEB31A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convolutionResult = conv2(double(grayImage), kernel, 'same');</w:t>
      </w:r>
    </w:p>
    <w:p w14:paraId="45B9EC0C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</w:p>
    <w:p w14:paraId="08A16F04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% Display or save the results</w:t>
      </w:r>
    </w:p>
    <w:p w14:paraId="342C9A16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imshow(crossCorrelationResult, []);</w:t>
      </w:r>
    </w:p>
    <w:p w14:paraId="2E200939" w14:textId="77777777" w:rsidR="00D06EC6" w:rsidRPr="00AB23A7" w:rsidRDefault="00D06EC6" w:rsidP="00AB23A7">
      <w:pPr>
        <w:rPr>
          <w:rFonts w:ascii="Times New Roman" w:hAnsi="Times New Roman" w:cs="Times New Roman"/>
          <w:sz w:val="28"/>
          <w:szCs w:val="28"/>
        </w:rPr>
      </w:pPr>
      <w:r w:rsidRPr="00AB23A7">
        <w:rPr>
          <w:rFonts w:ascii="Times New Roman" w:hAnsi="Times New Roman" w:cs="Times New Roman"/>
          <w:sz w:val="28"/>
          <w:szCs w:val="28"/>
        </w:rPr>
        <w:t>imwrite(uint8(convolutionResult), 'convolution_result.jpg');</w:t>
      </w:r>
    </w:p>
    <w:p w14:paraId="1AAC0314" w14:textId="0686AF55" w:rsidR="00D06EC6" w:rsidRPr="008E122B" w:rsidRDefault="00D06EC6" w:rsidP="00D06EC6">
      <w:pPr>
        <w:rPr>
          <w:rFonts w:ascii="Consolas" w:eastAsia="Times New Roman" w:hAnsi="Consolas" w:cs="Times New Roman"/>
          <w:color w:val="212121"/>
          <w:sz w:val="21"/>
          <w:szCs w:val="21"/>
          <w:lang w:val="en-IN" w:eastAsia="en-IN"/>
        </w:rPr>
      </w:pPr>
    </w:p>
    <w:p w14:paraId="11EA94B0" w14:textId="7777777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1B97445F" w14:textId="1C328085" w:rsidR="008E122B" w:rsidRDefault="00D06EC6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7" w:author="Rushik Rathod" w:date="2023-10-03T22:07:00Z">
          <w:pPr/>
        </w:pPrChange>
      </w:pP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8792337" wp14:editId="3A48D7F6">
            <wp:extent cx="3505504" cy="2232853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DAE4" w14:textId="77777777" w:rsidR="00B71F54" w:rsidRDefault="00B71F54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56D709" w14:textId="0338D1E4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CDA0338" w14:textId="647C3BE0" w:rsidR="00D06EC6" w:rsidRDefault="00D06EC6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173F7BF3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% Apply smoothing spatial filters with different kernel sizes</w:t>
      </w:r>
    </w:p>
    <w:p w14:paraId="7982E34E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smoothedImages = cell(1, 3);</w:t>
      </w:r>
    </w:p>
    <w:p w14:paraId="2D5712DC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kernelSizes = [3, 5, 7];</w:t>
      </w:r>
    </w:p>
    <w:p w14:paraId="007B4E94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15823047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 xml:space="preserve">    kernel = fspecial('average', kernelSizes(i));</w:t>
      </w:r>
    </w:p>
    <w:p w14:paraId="3E82C339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 xml:space="preserve">    smoothedImages{i} = conv2(double(grayImage), kernel, 'same');</w:t>
      </w:r>
    </w:p>
    <w:p w14:paraId="39884639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end</w:t>
      </w:r>
    </w:p>
    <w:p w14:paraId="3BFAD911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</w:p>
    <w:p w14:paraId="21662B48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% Display or save the smoothed images</w:t>
      </w:r>
    </w:p>
    <w:p w14:paraId="67973548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2EE3F9FA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 xml:space="preserve">    imshow(uint8(smoothedImages{i}), []);</w:t>
      </w:r>
    </w:p>
    <w:p w14:paraId="7AF9B818" w14:textId="77777777" w:rsidR="00D06EC6" w:rsidRPr="00BE79D8" w:rsidRDefault="00D06EC6" w:rsidP="00BE79D8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 xml:space="preserve">    imwrite(uint8(smoothedImages{i}), ['smoothed_image_kernel_', num2str(kernelSizes(i)), '.jpg']);</w:t>
      </w:r>
    </w:p>
    <w:p w14:paraId="192CA56F" w14:textId="5EC7C93F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E79D8">
        <w:rPr>
          <w:rFonts w:ascii="Times New Roman" w:hAnsi="Times New Roman" w:cs="Times New Roman"/>
          <w:sz w:val="28"/>
          <w:szCs w:val="28"/>
        </w:rPr>
        <w:t>end</w:t>
      </w:r>
    </w:p>
    <w:p w14:paraId="71846FD3" w14:textId="7777777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24F3D0C6" w14:textId="73A12D91" w:rsidR="00D06EC6" w:rsidRDefault="00D06EC6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8" w:author="Rushik Rathod" w:date="2023-10-03T22:07:00Z">
          <w:pPr/>
        </w:pPrChange>
      </w:pP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95DF9CF" wp14:editId="75451D7D">
            <wp:extent cx="3459780" cy="2209992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FE3B" w14:textId="77777777" w:rsidR="00B71F54" w:rsidRDefault="00B71F54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C2DFBA" w14:textId="1D545484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587CA78" w14:textId="393F800D" w:rsidR="00D06EC6" w:rsidRDefault="00D06EC6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75F9B8AC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% Apply sharpening spatial filters with different kernel sizes</w:t>
      </w:r>
    </w:p>
    <w:p w14:paraId="082EA270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sharpenedImages = cell(1, 3);</w:t>
      </w:r>
    </w:p>
    <w:p w14:paraId="001A5139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kernelSizes = [3, 5, 7];</w:t>
      </w:r>
    </w:p>
    <w:p w14:paraId="0CAAA378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094DE912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 xml:space="preserve">    % Create the kernel for sharpening</w:t>
      </w:r>
    </w:p>
    <w:p w14:paraId="0CF31B6B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 xml:space="preserve">    kernel = -fspecial('average', kernelSizes(i)) + 2 * fspecial('gaussian', kernelSizes(i), 1);</w:t>
      </w:r>
    </w:p>
    <w:p w14:paraId="656F91D1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 xml:space="preserve">    sharpenedImages{i} = conv2(double(grayImage), kernel, 'same');</w:t>
      </w:r>
    </w:p>
    <w:p w14:paraId="3DB2A508" w14:textId="40BC8B5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end</w:t>
      </w:r>
    </w:p>
    <w:p w14:paraId="0971F7E8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% Display or save the sharpened images</w:t>
      </w:r>
    </w:p>
    <w:p w14:paraId="74402425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5BB7875E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 xml:space="preserve">    imshow(uint8(sharpenedImages{i}), []);</w:t>
      </w:r>
    </w:p>
    <w:p w14:paraId="2AD0F897" w14:textId="77777777" w:rsidR="00D06EC6" w:rsidRPr="00B71F54" w:rsidRDefault="00D06EC6" w:rsidP="00B71F54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 xml:space="preserve">    imwrite(uint8(sharpenedImages{i}), ['sharpened_image_kernel_', num2str(kernelSizes(i)), '.jpg']);</w:t>
      </w:r>
    </w:p>
    <w:p w14:paraId="706EEC99" w14:textId="5FD429D0" w:rsidR="00FF2C61" w:rsidRPr="00452E22" w:rsidRDefault="00D06EC6" w:rsidP="00FF0149">
      <w:pPr>
        <w:rPr>
          <w:rFonts w:ascii="Times New Roman" w:hAnsi="Times New Roman" w:cs="Times New Roman"/>
          <w:sz w:val="28"/>
          <w:szCs w:val="28"/>
        </w:rPr>
      </w:pPr>
      <w:r w:rsidRPr="00B71F54">
        <w:rPr>
          <w:rFonts w:ascii="Times New Roman" w:hAnsi="Times New Roman" w:cs="Times New Roman"/>
          <w:sz w:val="28"/>
          <w:szCs w:val="28"/>
        </w:rPr>
        <w:t>end</w:t>
      </w:r>
    </w:p>
    <w:p w14:paraId="4F0D8F9A" w14:textId="3D39E0B9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1169551D" w14:textId="79B6F23E" w:rsidR="00D06EC6" w:rsidRDefault="00D06EC6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19" w:author="Rushik Rathod" w:date="2023-10-03T22:07:00Z">
          <w:pPr/>
        </w:pPrChange>
      </w:pP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A783998" wp14:editId="714683E9">
            <wp:extent cx="3284505" cy="2194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B703" w14:textId="77777777" w:rsidR="00E41C78" w:rsidRDefault="00E41C7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AE727" w14:textId="0080B3D6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BF21670" w14:textId="65232FC9" w:rsidR="00D06EC6" w:rsidRDefault="00D06EC6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1926FE4C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% Apply non-linear spatial filters with different kernel sizes</w:t>
      </w:r>
    </w:p>
    <w:p w14:paraId="07F66C86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filteredImages = cell(1, 3);</w:t>
      </w:r>
    </w:p>
    <w:p w14:paraId="13AE0C07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171016A0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 xml:space="preserve">    filteredImages{i} = medfilt2(grayImage, [kernelSizes(i), kernelSizes(i)]);</w:t>
      </w:r>
    </w:p>
    <w:p w14:paraId="5F40C6CC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end</w:t>
      </w:r>
    </w:p>
    <w:p w14:paraId="531775AC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</w:p>
    <w:p w14:paraId="460A2119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% Display or save the filtered images</w:t>
      </w:r>
    </w:p>
    <w:p w14:paraId="0DA49F37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7F7CC05E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 xml:space="preserve">    imshow(uint8(filteredImages{i}), []);</w:t>
      </w:r>
    </w:p>
    <w:p w14:paraId="6FECC99C" w14:textId="7777777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 xml:space="preserve">    imwrite(uint8(filteredImages{i}), ['filtered_image_kernel_', num2str(kernelSizes(i)), '.jpg']);</w:t>
      </w:r>
    </w:p>
    <w:p w14:paraId="056FDA13" w14:textId="31E4E897" w:rsidR="00D06EC6" w:rsidRPr="00657AF7" w:rsidRDefault="00D06EC6" w:rsidP="00657AF7">
      <w:pPr>
        <w:rPr>
          <w:rFonts w:ascii="Times New Roman" w:hAnsi="Times New Roman" w:cs="Times New Roman"/>
          <w:sz w:val="28"/>
          <w:szCs w:val="28"/>
        </w:rPr>
      </w:pPr>
      <w:r w:rsidRPr="00657AF7">
        <w:rPr>
          <w:rFonts w:ascii="Times New Roman" w:hAnsi="Times New Roman" w:cs="Times New Roman"/>
          <w:sz w:val="28"/>
          <w:szCs w:val="28"/>
        </w:rPr>
        <w:t>end</w:t>
      </w:r>
    </w:p>
    <w:p w14:paraId="11634AA8" w14:textId="77777777" w:rsidR="00657AF7" w:rsidRDefault="00657AF7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A6C0AE" w14:textId="77777777" w:rsidR="00E41C78" w:rsidRDefault="00E41C7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174E3A" w14:textId="77777777" w:rsidR="00E41C78" w:rsidRDefault="00E41C7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92B12A" w14:textId="18ABCE55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3DF1398A" w14:textId="63CE3AFA" w:rsidR="00D06EC6" w:rsidRDefault="00D06EC6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0" w:author="Rushik Rathod" w:date="2023-10-03T22:07:00Z">
          <w:pPr/>
        </w:pPrChange>
      </w:pP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9B981E7" wp14:editId="5CB96923">
            <wp:extent cx="3551228" cy="21337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C87F" w14:textId="77777777" w:rsidR="00E41C78" w:rsidRDefault="00E41C78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A3649D" w14:textId="2CAEF2FE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37A5A254" w14:textId="7521E0DF" w:rsidR="00A312B7" w:rsidRDefault="00A312B7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2DC49FEE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Read the original image</w:t>
      </w:r>
    </w:p>
    <w:p w14:paraId="6B384653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originalImage = imread('jesse.png');</w:t>
      </w:r>
    </w:p>
    <w:p w14:paraId="68EEC853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2B8800D4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Convert the original image to grayscale</w:t>
      </w:r>
    </w:p>
    <w:p w14:paraId="1B949557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grayOriginalImage = rgb2gray(originalImage);</w:t>
      </w:r>
    </w:p>
    <w:p w14:paraId="2E31F9A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4E436DB5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Add noise to the grayscale image</w:t>
      </w:r>
    </w:p>
    <w:p w14:paraId="0BD4A421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noisyImage = imnoise(grayOriginalImage, 'gaussian', 0, 0.01); % Adding Gaussian noise</w:t>
      </w:r>
    </w:p>
    <w:p w14:paraId="77A944A0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33BAA8A2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Apply smoothing spatial filters and non-linear filters to noisy image</w:t>
      </w:r>
    </w:p>
    <w:p w14:paraId="1AE4281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smoothedImages = cell(1, length(kernelSizes));</w:t>
      </w:r>
    </w:p>
    <w:p w14:paraId="3DE2E102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filteredImages = cell(1, length(kernelSizes));</w:t>
      </w:r>
    </w:p>
    <w:p w14:paraId="43DEDDB9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57ECCD6F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for i = 1:length(kernelSizes)</w:t>
      </w:r>
    </w:p>
    <w:p w14:paraId="32920340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lastRenderedPageBreak/>
        <w:t xml:space="preserve">    % Apply smoothing spatial filter (Gaussian blur)</w:t>
      </w:r>
    </w:p>
    <w:p w14:paraId="2693859E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 xml:space="preserve">    gaussianKernel = fspecial('gaussian', kernelSizes(i), 1);</w:t>
      </w:r>
    </w:p>
    <w:p w14:paraId="0479D04D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 xml:space="preserve">    smoothedImages{i} = imfilter(noisyImage, gaussianKernel, 'replicate');</w:t>
      </w:r>
    </w:p>
    <w:p w14:paraId="5038BB8A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2B7F855C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 xml:space="preserve">    % Apply non-linear filter (median filter)</w:t>
      </w:r>
    </w:p>
    <w:p w14:paraId="562BE74C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 xml:space="preserve">    filteredImages{i} = medfilt2(noisyImage, [kernelSizes(i), kernelSizes(i)]);</w:t>
      </w:r>
    </w:p>
    <w:p w14:paraId="6D553662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end</w:t>
      </w:r>
    </w:p>
    <w:p w14:paraId="79143D64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188425D5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Display the results</w:t>
      </w:r>
    </w:p>
    <w:p w14:paraId="20AC23A3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figure;</w:t>
      </w:r>
    </w:p>
    <w:p w14:paraId="06DFF41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1), imshow(grayOriginalImage), title('Original Image');</w:t>
      </w:r>
    </w:p>
    <w:p w14:paraId="58A3E1F5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2), imshow(noisyImage), title('Noisy Image');</w:t>
      </w:r>
    </w:p>
    <w:p w14:paraId="22205869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3), imshow(smoothedImages{1}), title('Smoothed (3x3)');</w:t>
      </w:r>
    </w:p>
    <w:p w14:paraId="4DEC76E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4), imshow(smoothedImages{2}), title('Smoothed (5x5)');</w:t>
      </w:r>
    </w:p>
    <w:p w14:paraId="039A760E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5), imshow(smoothedImages{3}), title('Smoothed (7x7)');</w:t>
      </w:r>
    </w:p>
    <w:p w14:paraId="57AFAD6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subplot(2, 3, 6), imshow(filteredImages{1}), title('Median Filter (3x3)');</w:t>
      </w:r>
    </w:p>
    <w:p w14:paraId="099C6313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</w:p>
    <w:p w14:paraId="4F917FC8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% Save the processed images</w:t>
      </w:r>
    </w:p>
    <w:p w14:paraId="1BDFF81F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imwrite(smoothedImages{1}, 'smoothed_3x3.jpg');</w:t>
      </w:r>
    </w:p>
    <w:p w14:paraId="7A3E7647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imwrite(smoothedImages{2}, 'smoothed_5x5.jpg');</w:t>
      </w:r>
    </w:p>
    <w:p w14:paraId="494C8AC3" w14:textId="77777777" w:rsidR="00594ED3" w:rsidRPr="00E41C78" w:rsidRDefault="00594ED3" w:rsidP="00E41C78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imwrite(smoothedImages{3}, 'smoothed_7x7.jpg');</w:t>
      </w:r>
    </w:p>
    <w:p w14:paraId="3D4F464C" w14:textId="11670BB2" w:rsidR="00594ED3" w:rsidRPr="008F143E" w:rsidRDefault="00594ED3" w:rsidP="008F143E">
      <w:pPr>
        <w:rPr>
          <w:rFonts w:ascii="Times New Roman" w:hAnsi="Times New Roman" w:cs="Times New Roman"/>
          <w:sz w:val="28"/>
          <w:szCs w:val="28"/>
        </w:rPr>
      </w:pPr>
      <w:r w:rsidRPr="00E41C78">
        <w:rPr>
          <w:rFonts w:ascii="Times New Roman" w:hAnsi="Times New Roman" w:cs="Times New Roman"/>
          <w:sz w:val="28"/>
          <w:szCs w:val="28"/>
        </w:rPr>
        <w:t>imwrite(filteredImages{1}, 'median_filter_3x3.jpg');</w:t>
      </w:r>
    </w:p>
    <w:p w14:paraId="44CCD347" w14:textId="77777777" w:rsidR="008F143E" w:rsidRDefault="008F143E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0E86BD" w14:textId="77777777" w:rsidR="008F143E" w:rsidRDefault="008F143E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29F557" w14:textId="77777777" w:rsidR="008F143E" w:rsidRDefault="008F143E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8643BD" w14:textId="693D27BA" w:rsidR="00594ED3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37579209" w14:textId="3A9FE7A4" w:rsidR="00FF0149" w:rsidRDefault="00594ED3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1" w:author="Rushik Rathod" w:date="2023-10-03T22:07:00Z">
          <w:pPr/>
        </w:pPrChange>
      </w:pPr>
      <w:r w:rsidRPr="00594ED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8A4B9C2" wp14:editId="5277024B">
            <wp:extent cx="3360711" cy="2751058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F68B" w14:textId="77777777" w:rsidR="001D3E45" w:rsidRDefault="001D3E45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8A232F" w14:textId="7657FBD4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7F285B02" w14:textId="220438A0" w:rsidR="00A312B7" w:rsidRDefault="00A312B7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vi.</w:t>
      </w:r>
    </w:p>
    <w:p w14:paraId="6887D89E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% Read the original grayscale image</w:t>
      </w:r>
    </w:p>
    <w:p w14:paraId="3E8E21C8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originalImage = imread('jesse.png');</w:t>
      </w:r>
    </w:p>
    <w:p w14:paraId="6DB2BD36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</w:p>
    <w:p w14:paraId="7D11AC5C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% Apply unsharp masking for sharpening</w:t>
      </w:r>
    </w:p>
    <w:p w14:paraId="2A0E4D6B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smoothedImage = imgaussfilt(originalImage, 2); % Example Gaussian filter</w:t>
      </w:r>
    </w:p>
    <w:p w14:paraId="01BCCF6D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unsharpMask = double(originalImage) - double(smoothedImage);</w:t>
      </w:r>
    </w:p>
    <w:p w14:paraId="436E3C00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unsharpMaskedImage = double(originalImage) + 1.5 * unsharpMask;</w:t>
      </w:r>
    </w:p>
    <w:p w14:paraId="770096B4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</w:p>
    <w:p w14:paraId="6CA26BE7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% Apply high-boost filtering for sharpening</w:t>
      </w:r>
    </w:p>
    <w:p w14:paraId="2E126824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highBoostMaskedImage = double(originalImage) + 2 * unsharpMask;</w:t>
      </w:r>
    </w:p>
    <w:p w14:paraId="13320439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</w:p>
    <w:p w14:paraId="00D8BBB4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% Convert the results back to uint8 for display</w:t>
      </w:r>
    </w:p>
    <w:p w14:paraId="15A59653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unsharpMaskedImage = uint8(unsharpMaskedImage);</w:t>
      </w:r>
    </w:p>
    <w:p w14:paraId="0C84AEE5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lastRenderedPageBreak/>
        <w:t>highBoostMaskedImage = uint8(highBoostMaskedImage);</w:t>
      </w:r>
    </w:p>
    <w:p w14:paraId="593643C5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</w:p>
    <w:p w14:paraId="11D2C415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% Display or save the sharpened images</w:t>
      </w:r>
    </w:p>
    <w:p w14:paraId="5DB91DD0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imshow(unsharpMaskedImage);</w:t>
      </w:r>
    </w:p>
    <w:p w14:paraId="21B999A5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imwrite(unsharpMaskedImage, 'unsharp_masked_image.jpg');</w:t>
      </w:r>
    </w:p>
    <w:p w14:paraId="684803B0" w14:textId="77777777" w:rsidR="00A312B7" w:rsidRPr="001D3E45" w:rsidRDefault="00A312B7" w:rsidP="001D3E45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imshow(highBoostMaskedImage);</w:t>
      </w:r>
    </w:p>
    <w:p w14:paraId="17A97A08" w14:textId="1E974C08" w:rsidR="00A312B7" w:rsidRPr="00D05851" w:rsidRDefault="00A312B7" w:rsidP="00D05851">
      <w:pPr>
        <w:rPr>
          <w:rFonts w:ascii="Times New Roman" w:hAnsi="Times New Roman" w:cs="Times New Roman"/>
          <w:sz w:val="28"/>
          <w:szCs w:val="28"/>
        </w:rPr>
      </w:pPr>
      <w:r w:rsidRPr="001D3E45">
        <w:rPr>
          <w:rFonts w:ascii="Times New Roman" w:hAnsi="Times New Roman" w:cs="Times New Roman"/>
          <w:sz w:val="28"/>
          <w:szCs w:val="28"/>
        </w:rPr>
        <w:t>imwrite(highBoostMaskedImage, 'high_boost_image.jpg');</w:t>
      </w:r>
    </w:p>
    <w:p w14:paraId="35EC48FC" w14:textId="77777777" w:rsidR="00D05851" w:rsidRDefault="00D05851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749998" w14:textId="2EBA2363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6054AA31" w14:textId="66098CD2" w:rsidR="00D06EC6" w:rsidRDefault="00D06EC6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2" w:author="Rushik Rathod" w:date="2023-10-03T22:07:00Z">
          <w:pPr/>
        </w:pPrChange>
      </w:pP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31068E6" wp14:editId="332423BC">
            <wp:extent cx="2720340" cy="268986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000" b="5751"/>
                    <a:stretch/>
                  </pic:blipFill>
                  <pic:spPr bwMode="auto">
                    <a:xfrm>
                      <a:off x="0" y="0"/>
                      <a:ext cx="2720576" cy="269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6EC6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76C48E1" wp14:editId="56F37301">
            <wp:extent cx="2910840" cy="2735580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391" b="9699"/>
                    <a:stretch/>
                  </pic:blipFill>
                  <pic:spPr bwMode="auto">
                    <a:xfrm>
                      <a:off x="0" y="0"/>
                      <a:ext cx="2911092" cy="273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47ED" w14:textId="77777777" w:rsidR="006F1BFD" w:rsidRPr="0026535E" w:rsidRDefault="006F1BFD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03EF6233" w14:textId="74BA3B92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C85596">
        <w:rPr>
          <w:rFonts w:ascii="Times New Roman" w:hAnsi="Times New Roman" w:cs="Times New Roman"/>
          <w:bCs/>
          <w:sz w:val="28"/>
          <w:szCs w:val="28"/>
        </w:rPr>
        <w:t xml:space="preserve">In this practical, I leant about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spatial domain operations, including cross-correlation, convolution, smoothing, sharpening, non-linear filtering, noise removal, unsharp masking, and high-boost filtering, demonstrating a wide range of image processing techniques.</w:t>
      </w:r>
    </w:p>
    <w:p w14:paraId="1196E711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652B34EA" w14:textId="510A4F39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38E2EED" w14:textId="50AAFF2E" w:rsidR="006F1BFD" w:rsidRDefault="006F1BFD" w:rsidP="004D6034">
      <w:pPr>
        <w:rPr>
          <w:rFonts w:ascii="Times New Roman" w:hAnsi="Times New Roman" w:cs="Times New Roman"/>
          <w:sz w:val="24"/>
          <w:szCs w:val="24"/>
        </w:rPr>
      </w:pPr>
    </w:p>
    <w:p w14:paraId="4B0C73AF" w14:textId="77777777" w:rsidR="006F1BFD" w:rsidRDefault="006F1BFD" w:rsidP="004D6034">
      <w:pPr>
        <w:rPr>
          <w:rFonts w:ascii="Times New Roman" w:hAnsi="Times New Roman" w:cs="Times New Roman"/>
          <w:sz w:val="24"/>
          <w:szCs w:val="24"/>
        </w:rPr>
      </w:pPr>
    </w:p>
    <w:p w14:paraId="4599E89F" w14:textId="1292F6FB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3C7E0004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6327548" w14:textId="77777777" w:rsidR="00C85596" w:rsidRPr="00C85596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Implement code to</w:t>
      </w:r>
    </w:p>
    <w:p w14:paraId="28C9FEEF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i. convert images from space domain to frequency domain and observe their spectrum</w:t>
      </w:r>
    </w:p>
    <w:p w14:paraId="6845DE01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ii. observe aliasing in down-sampled images and apply anti-aliasing filter to reduce effect of aliasing</w:t>
      </w:r>
    </w:p>
    <w:p w14:paraId="5B62BBA1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iii. apply frequency domain low-pass filters of different types and cut-off frequencies on images and observe their effects</w:t>
      </w:r>
    </w:p>
    <w:p w14:paraId="75C50593" w14:textId="77777777" w:rsidR="00C85596" w:rsidRPr="00C85596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iv. apply frequency domain high-pass filters of different types and cut-off frequencies on images and observe their effects</w:t>
      </w:r>
    </w:p>
    <w:p w14:paraId="48D374A4" w14:textId="74DC4603" w:rsidR="004D6034" w:rsidRDefault="00C85596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v. add periodic noise on images in frequency domain, apply notch filters to remove noise and restore original image</w:t>
      </w:r>
    </w:p>
    <w:p w14:paraId="4176C7AA" w14:textId="77777777" w:rsidR="00EC61F0" w:rsidRPr="00954B1F" w:rsidRDefault="00EC61F0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3034082" w14:textId="159E2519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F01E0A2" w14:textId="5A8B3BC5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5AFEB3C7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% Read the original image</w:t>
      </w:r>
    </w:p>
    <w:p w14:paraId="7843ACD6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originalImage = imread('jesse.png');</w:t>
      </w:r>
    </w:p>
    <w:p w14:paraId="574A7BE3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</w:p>
    <w:p w14:paraId="5F7F8DE7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% Convert image to grayscale if it's a color image</w:t>
      </w:r>
    </w:p>
    <w:p w14:paraId="3B73B9F9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if size(originalImage, 3) == 3</w:t>
      </w:r>
    </w:p>
    <w:p w14:paraId="61B2643D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 xml:space="preserve">    originalImage = rgb2gray(originalImage);</w:t>
      </w:r>
    </w:p>
    <w:p w14:paraId="13BC6FC0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end</w:t>
      </w:r>
    </w:p>
    <w:p w14:paraId="3F17C854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</w:p>
    <w:p w14:paraId="0E6D2578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% Perform Fourier Transform to convert to frequency domain</w:t>
      </w:r>
    </w:p>
    <w:p w14:paraId="0C43361A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frequencyDomainImage = fftshift(fft2(originalImage));</w:t>
      </w:r>
    </w:p>
    <w:p w14:paraId="097F3E31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</w:p>
    <w:p w14:paraId="7181A0DC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% Calculate magnitude spectrum for visualization</w:t>
      </w:r>
    </w:p>
    <w:p w14:paraId="15050791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magnitudeSpectrum = abs(frequencyDomainImage);</w:t>
      </w:r>
    </w:p>
    <w:p w14:paraId="7D001206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</w:p>
    <w:p w14:paraId="06C073E8" w14:textId="77777777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lastRenderedPageBreak/>
        <w:t>% Display the magnitude spectrum</w:t>
      </w:r>
    </w:p>
    <w:p w14:paraId="37F6546C" w14:textId="10E53340" w:rsidR="00680F9C" w:rsidRPr="00D06D4C" w:rsidRDefault="00680F9C" w:rsidP="00D06D4C">
      <w:pPr>
        <w:rPr>
          <w:rFonts w:ascii="Times New Roman" w:hAnsi="Times New Roman" w:cs="Times New Roman"/>
          <w:sz w:val="28"/>
          <w:szCs w:val="28"/>
        </w:rPr>
      </w:pPr>
      <w:r w:rsidRPr="00D06D4C">
        <w:rPr>
          <w:rFonts w:ascii="Times New Roman" w:hAnsi="Times New Roman" w:cs="Times New Roman"/>
          <w:sz w:val="28"/>
          <w:szCs w:val="28"/>
        </w:rPr>
        <w:t>imshow(log(1 + magnitudeSpectrum), []);</w:t>
      </w:r>
    </w:p>
    <w:p w14:paraId="48FA853E" w14:textId="77777777" w:rsidR="00D06D4C" w:rsidRDefault="00D06D4C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B5B164" w14:textId="28E08928" w:rsidR="00680F9C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1ECE86AF" w14:textId="7D622F18" w:rsidR="00FF0149" w:rsidRDefault="00680F9C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3" w:author="Rushik Rathod" w:date="2023-10-03T22:07:00Z">
          <w:pPr/>
        </w:pPrChange>
      </w:pPr>
      <w:r w:rsidRPr="00680F9C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44F2363F" wp14:editId="1B17DC11">
            <wp:extent cx="2027096" cy="2430991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7778" w14:textId="77777777" w:rsidR="00231B16" w:rsidRDefault="00231B16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9339F2" w14:textId="2FC8F54E" w:rsidR="00680F9C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5AB6EB95" w14:textId="676324F7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5F1DBA6E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% Downsample the original image (introducing aliasing)</w:t>
      </w:r>
    </w:p>
    <w:p w14:paraId="1285F60A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downsampledImage = imresize(originalImage, 0.5);</w:t>
      </w:r>
    </w:p>
    <w:p w14:paraId="383C9C93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</w:p>
    <w:p w14:paraId="084F7D10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% Apply anti-aliasing filter (Gaussian filter in this case)</w:t>
      </w:r>
    </w:p>
    <w:p w14:paraId="6C7D7121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filteredImage = imgaussfilt(downsampledImage, 1);</w:t>
      </w:r>
    </w:p>
    <w:p w14:paraId="2369E02C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</w:p>
    <w:p w14:paraId="2FC9C217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% Display the down-sampled and filtered images</w:t>
      </w:r>
    </w:p>
    <w:p w14:paraId="6A27B87B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figure;</w:t>
      </w:r>
    </w:p>
    <w:p w14:paraId="10DD3581" w14:textId="77777777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subplot(1, 2, 1), imshow(downsampledImage), title('Down-sampled Image');</w:t>
      </w:r>
    </w:p>
    <w:p w14:paraId="5373D578" w14:textId="68B36E5D" w:rsidR="00680F9C" w:rsidRPr="00231B16" w:rsidRDefault="00680F9C" w:rsidP="00231B16">
      <w:pPr>
        <w:rPr>
          <w:rFonts w:ascii="Times New Roman" w:hAnsi="Times New Roman" w:cs="Times New Roman"/>
          <w:sz w:val="28"/>
          <w:szCs w:val="28"/>
        </w:rPr>
      </w:pPr>
      <w:r w:rsidRPr="00231B16">
        <w:rPr>
          <w:rFonts w:ascii="Times New Roman" w:hAnsi="Times New Roman" w:cs="Times New Roman"/>
          <w:sz w:val="28"/>
          <w:szCs w:val="28"/>
        </w:rPr>
        <w:t>subplot(1, 2, 2), imshow(filteredImage), title('Filtered Image');</w:t>
      </w:r>
    </w:p>
    <w:p w14:paraId="61F4B936" w14:textId="1E50D604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1E2F084F" w14:textId="6B84E08C" w:rsidR="00680F9C" w:rsidRDefault="00680F9C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4" w:author="Rushik Rathod" w:date="2023-10-03T22:07:00Z">
          <w:pPr/>
        </w:pPrChange>
      </w:pPr>
      <w:r w:rsidRPr="00680F9C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63A74927" wp14:editId="1A58151F">
            <wp:extent cx="3099460" cy="1820318"/>
            <wp:effectExtent l="0" t="0" r="5715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4029" cy="18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4BDC" w14:textId="77777777" w:rsidR="005E55DF" w:rsidRDefault="005E55D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24614" w14:textId="2340202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43907A31" w14:textId="1DD146FF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44C2B1C0" w14:textId="77777777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% Apply frequency domain low-pass filters (e.g., Gaussian filter)</w:t>
      </w:r>
    </w:p>
    <w:p w14:paraId="7C29ED56" w14:textId="77777777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cutoffFrequency = 50;</w:t>
      </w:r>
    </w:p>
    <w:p w14:paraId="6F82ED3B" w14:textId="77777777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lowpassFilteredImage = frequencyDomainImage;</w:t>
      </w:r>
    </w:p>
    <w:p w14:paraId="3944F4A7" w14:textId="0C7E5599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lowpassFilteredImage(abs(lowpassFilteredImage) &gt; cutoffFrequency) = 0;</w:t>
      </w:r>
    </w:p>
    <w:p w14:paraId="256A808A" w14:textId="77777777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% Inverse Fourier Transform to obtain filtered image</w:t>
      </w:r>
    </w:p>
    <w:p w14:paraId="6CB4A4BD" w14:textId="51DED794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filteredImage = abs(ifft2(ifftshift(lowpassFilteredImage)));</w:t>
      </w:r>
    </w:p>
    <w:p w14:paraId="6920C765" w14:textId="77777777" w:rsidR="00680F9C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% Display the filtered image</w:t>
      </w:r>
    </w:p>
    <w:p w14:paraId="543CBD77" w14:textId="051AE58E" w:rsidR="00E3673B" w:rsidRPr="00E3673B" w:rsidRDefault="00680F9C" w:rsidP="00E3673B">
      <w:pPr>
        <w:rPr>
          <w:rFonts w:ascii="Times New Roman" w:hAnsi="Times New Roman" w:cs="Times New Roman"/>
          <w:sz w:val="28"/>
          <w:szCs w:val="28"/>
        </w:rPr>
      </w:pPr>
      <w:r w:rsidRPr="00E3673B">
        <w:rPr>
          <w:rFonts w:ascii="Times New Roman" w:hAnsi="Times New Roman" w:cs="Times New Roman"/>
          <w:sz w:val="28"/>
          <w:szCs w:val="28"/>
        </w:rPr>
        <w:t>imshow(filteredImage, []);</w:t>
      </w:r>
    </w:p>
    <w:p w14:paraId="156D86D2" w14:textId="77777777" w:rsidR="00E3673B" w:rsidRDefault="00E3673B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BEC9B7" w14:textId="6BA78A32" w:rsidR="00680F9C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EF7319A" w14:textId="5DEDA720" w:rsidR="00FF0149" w:rsidRDefault="00680F9C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5" w:author="Rushik Rathod" w:date="2023-10-03T22:07:00Z">
          <w:pPr/>
        </w:pPrChange>
      </w:pPr>
      <w:r w:rsidRPr="00680F9C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1EC03F5" wp14:editId="4E377036">
            <wp:extent cx="1425039" cy="1736934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3186" cy="17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AD98" w14:textId="69D7ABE6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11EA8647" w14:textId="730E726B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6C6B5DE6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Apply frequency domain high-pass filters (e.g., Ideal high-pass filter)</w:t>
      </w:r>
    </w:p>
    <w:p w14:paraId="6DFE32BF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cutoffFrequency = 50;</w:t>
      </w:r>
    </w:p>
    <w:p w14:paraId="4BEDB369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highpassFilteredImage = frequencyDomainImage;</w:t>
      </w:r>
    </w:p>
    <w:p w14:paraId="79089DE1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highpassFilteredImage(abs(highpassFilteredImage) &lt; cutoffFrequency) = 0;</w:t>
      </w:r>
    </w:p>
    <w:p w14:paraId="5A9DBFAA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</w:p>
    <w:p w14:paraId="70CED192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Inverse Fourier Transform to obtain filtered image</w:t>
      </w:r>
    </w:p>
    <w:p w14:paraId="494AAEB2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filteredImage = abs(ifft2(ifftshift(highpassFilteredImage)));</w:t>
      </w:r>
    </w:p>
    <w:p w14:paraId="511CC8CA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</w:p>
    <w:p w14:paraId="584FDD53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Display the filtered image</w:t>
      </w:r>
    </w:p>
    <w:p w14:paraId="6638135F" w14:textId="13E12185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imshow(filteredImage, []);</w:t>
      </w:r>
    </w:p>
    <w:p w14:paraId="52BA1FEB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E9974" w14:textId="7BC1BE9A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033D8347" w14:textId="5D5BF545" w:rsidR="00680F9C" w:rsidRDefault="00680F9C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26" w:author="Rushik Rathod" w:date="2023-10-03T22:07:00Z">
          <w:pPr/>
        </w:pPrChange>
      </w:pPr>
      <w:r w:rsidRPr="00680F9C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BDD3162" wp14:editId="5FBC43DB">
            <wp:extent cx="1943268" cy="2415749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AEE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9851F8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542C21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0375A6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41CCF0" w14:textId="4327CD80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515B3B4E" w14:textId="244C4614" w:rsidR="00680F9C" w:rsidRDefault="00680F9C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493A5D70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Add periodic noise in frequency domain</w:t>
      </w:r>
    </w:p>
    <w:p w14:paraId="5F1F6E26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noiseAmplitude = 20;</w:t>
      </w:r>
    </w:p>
    <w:p w14:paraId="53D18730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noiseFrequencyX = 50;</w:t>
      </w:r>
    </w:p>
    <w:p w14:paraId="283C1F0B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noiseFrequencyY = 30;</w:t>
      </w:r>
    </w:p>
    <w:p w14:paraId="257FC456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noisyFrequencyDomainImage = frequencyDomainImage;</w:t>
      </w:r>
    </w:p>
    <w:p w14:paraId="319BDAD4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noisyFrequencyDomainImage(noiseFrequencyY, noiseFrequencyX) = ...</w:t>
      </w:r>
    </w:p>
    <w:p w14:paraId="4326CAB6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 xml:space="preserve">    noisyFrequencyDomainImage(noiseFrequencyY, noiseFrequencyX) + noiseAmplitude;</w:t>
      </w:r>
    </w:p>
    <w:p w14:paraId="423B7DD6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</w:p>
    <w:p w14:paraId="7F574CC9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Apply notch filters to remove noise</w:t>
      </w:r>
    </w:p>
    <w:p w14:paraId="5329B740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notchFilterRadius = 10;</w:t>
      </w:r>
    </w:p>
    <w:p w14:paraId="0267F263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notchFilter = ones(size(noisyFrequencyDomainImage));</w:t>
      </w:r>
    </w:p>
    <w:p w14:paraId="68CA7529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notchFilter(noiseFrequencyY-notchFilterRadius:noiseFrequencyY+notchFilterRadius, ...</w:t>
      </w:r>
    </w:p>
    <w:p w14:paraId="39FDA4C0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 xml:space="preserve">    noiseFrequencyX-notchFilterRadius:noiseFrequencyX+notchFilterRadius) = 0;</w:t>
      </w:r>
    </w:p>
    <w:p w14:paraId="52A63815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denoisedFrequencyDomainImage = noisyFrequencyDomainImage .* notchFilter;</w:t>
      </w:r>
    </w:p>
    <w:p w14:paraId="4DC271C4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</w:p>
    <w:p w14:paraId="37935AE0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Inverse Fourier Transform to obtain denoised image</w:t>
      </w:r>
    </w:p>
    <w:p w14:paraId="6CD8A81D" w14:textId="4C0EE94A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denoisedImage = abs(ifft2(ifftshift(denoisedFrequencyDomainImage)));</w:t>
      </w:r>
    </w:p>
    <w:p w14:paraId="4EB64A2F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Display the noisy and denoised images</w:t>
      </w:r>
    </w:p>
    <w:p w14:paraId="4248CB69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figure;</w:t>
      </w:r>
    </w:p>
    <w:p w14:paraId="7DB048EB" w14:textId="77777777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subplot(1, 2, 1), imshow(abs(ifft2(ifftshift(noisyFrequencyDomainImage))), []), title('Noisy Image');</w:t>
      </w:r>
    </w:p>
    <w:p w14:paraId="2DC0BA6A" w14:textId="126E1152" w:rsidR="00680F9C" w:rsidRPr="009653FF" w:rsidRDefault="00680F9C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subplot(1, 2, 2), imshow(denoisedImage, []), title('Denoised Image');</w:t>
      </w:r>
    </w:p>
    <w:p w14:paraId="005FC5D8" w14:textId="106F300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73EED1DE" w14:textId="28D813E8" w:rsidR="00EC61F0" w:rsidRPr="00D4767D" w:rsidRDefault="00680F9C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27" w:author="Rushik Rathod" w:date="2023-10-03T22:07:00Z">
          <w:pPr/>
        </w:pPrChange>
      </w:pPr>
      <w:r w:rsidRPr="00680F9C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4806CC6" wp14:editId="4DD991F7">
            <wp:extent cx="3368332" cy="2072820"/>
            <wp:effectExtent l="0" t="0" r="381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470A" w14:textId="77777777" w:rsidR="009653FF" w:rsidRDefault="009653F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8FB7CA" w14:textId="1424498C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C85596">
        <w:rPr>
          <w:rFonts w:ascii="Times New Roman" w:hAnsi="Times New Roman" w:cs="Times New Roman"/>
          <w:bCs/>
          <w:sz w:val="28"/>
          <w:szCs w:val="28"/>
        </w:rPr>
        <w:t>In this practical, I leant about aliasing and removing noise from images.</w:t>
      </w:r>
    </w:p>
    <w:p w14:paraId="368AA071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7F39E3A4" w14:textId="2BF633F3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F33C653" w14:textId="204C17D9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223BB46E" w14:textId="67859635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0AE05C94" w14:textId="5C4C4DC4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76503449" w14:textId="7DF2DDC9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69335F3A" w14:textId="72D933F8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770C6F61" w14:textId="73D197EC" w:rsidR="00EC61F0" w:rsidRDefault="00EC61F0" w:rsidP="004D6034">
      <w:pPr>
        <w:rPr>
          <w:rFonts w:ascii="Times New Roman" w:hAnsi="Times New Roman" w:cs="Times New Roman"/>
          <w:sz w:val="24"/>
          <w:szCs w:val="24"/>
        </w:rPr>
      </w:pPr>
    </w:p>
    <w:p w14:paraId="4ABE2142" w14:textId="2AE3D866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01F180BF" w14:textId="2DAF21CE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32B0BA52" w14:textId="2222BFEC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2A2990AF" w14:textId="0734E9DC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13FC3F2B" w14:textId="0BD8C222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159C5950" w14:textId="0A588370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00B72453" w14:textId="5FD7CE23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57082DB8" w14:textId="490AA263" w:rsidR="009653FF" w:rsidRDefault="009653FF" w:rsidP="004D6034">
      <w:pPr>
        <w:rPr>
          <w:rFonts w:ascii="Times New Roman" w:hAnsi="Times New Roman" w:cs="Times New Roman"/>
          <w:sz w:val="24"/>
          <w:szCs w:val="24"/>
        </w:rPr>
      </w:pPr>
    </w:p>
    <w:p w14:paraId="6ADF0D8D" w14:textId="2BBBDE7A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commentRangeStart w:id="28"/>
      <w:commentRangeStart w:id="29"/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commentRangeEnd w:id="28"/>
      <w:r>
        <w:rPr>
          <w:rStyle w:val="CommentReference"/>
        </w:rPr>
        <w:commentReference w:id="28"/>
      </w:r>
      <w:commentRangeEnd w:id="29"/>
      <w:r>
        <w:rPr>
          <w:rStyle w:val="CommentReference"/>
        </w:rPr>
        <w:commentReference w:id="29"/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6</w:t>
      </w:r>
    </w:p>
    <w:p w14:paraId="0A17C78C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6F1505B" w14:textId="77777777" w:rsidR="00C85596" w:rsidRPr="00C85596" w:rsidRDefault="004D6034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Implement code to detect</w:t>
      </w:r>
    </w:p>
    <w:p w14:paraId="42A4797E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i. edges in different images using laplacian operator</w:t>
      </w:r>
    </w:p>
    <w:p w14:paraId="3AD5A6B9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ii. edges in different images using sobel operator</w:t>
      </w:r>
    </w:p>
    <w:p w14:paraId="3169D9C7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iii. edges in different images using prewitt operator</w:t>
      </w:r>
    </w:p>
    <w:p w14:paraId="44D48793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iv. edges in different images using canny operator</w:t>
      </w:r>
    </w:p>
    <w:p w14:paraId="4D4EF9EF" w14:textId="4530A1DA" w:rsidR="004D6034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v. lines in different images using Hough Transform</w:t>
      </w:r>
    </w:p>
    <w:p w14:paraId="75BE0C85" w14:textId="77777777" w:rsidR="001E2414" w:rsidRPr="00954B1F" w:rsidRDefault="001E2414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4417414" w14:textId="1D2FFBA8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54D62C34" w14:textId="09CB16CD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i.</w:t>
      </w:r>
    </w:p>
    <w:p w14:paraId="7DBF0592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Apply Laplacian operator for edge detection</w:t>
      </w:r>
    </w:p>
    <w:p w14:paraId="2445B0F8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laplacianEdges = edge(grayImage, 'log');</w:t>
      </w:r>
    </w:p>
    <w:p w14:paraId="20A2E88C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</w:p>
    <w:p w14:paraId="24BFFD28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Display or save the edges detected using Laplacian operator</w:t>
      </w:r>
    </w:p>
    <w:p w14:paraId="745FA724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imshow(laplacianEdges);</w:t>
      </w:r>
    </w:p>
    <w:p w14:paraId="4362BDBB" w14:textId="7DD99F6B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imwrite(laplacianEdges, 'laplacian_edges.jpg');</w:t>
      </w:r>
    </w:p>
    <w:p w14:paraId="4F367C28" w14:textId="77777777" w:rsidR="00FF0149" w:rsidRPr="004D6034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</w:p>
    <w:p w14:paraId="3E0F080B" w14:textId="0E34CC75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1A946CF6" w14:textId="18E6FC78" w:rsidR="00FF0149" w:rsidRDefault="00FF0149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30" w:author="Rushik Rathod" w:date="2023-10-03T22:07:00Z">
          <w:pPr/>
        </w:pPrChange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07038AB" wp14:editId="1C3AF75A">
            <wp:extent cx="3383573" cy="220999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BAB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C57320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47399" w14:textId="5E572F7B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7B9CADB0" w14:textId="1ACE069E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ii.</w:t>
      </w:r>
    </w:p>
    <w:p w14:paraId="1D02C45B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Apply Sobel operator for edge detection (horizontal and vertical edges)</w:t>
      </w:r>
    </w:p>
    <w:p w14:paraId="0E339A93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sobelEdges = edge(grayImage, 'sobel');</w:t>
      </w:r>
    </w:p>
    <w:p w14:paraId="6CBD9FC3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</w:p>
    <w:p w14:paraId="41A6FC0B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% Display or save the edges detected using Sobel operator</w:t>
      </w:r>
    </w:p>
    <w:p w14:paraId="3E2003BE" w14:textId="77777777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imshow(sobelEdges);</w:t>
      </w:r>
    </w:p>
    <w:p w14:paraId="42B029B5" w14:textId="021032BB" w:rsidR="00FF0149" w:rsidRPr="009653FF" w:rsidRDefault="00FF0149" w:rsidP="009653FF">
      <w:pPr>
        <w:rPr>
          <w:rFonts w:ascii="Times New Roman" w:hAnsi="Times New Roman" w:cs="Times New Roman"/>
          <w:sz w:val="28"/>
          <w:szCs w:val="28"/>
        </w:rPr>
      </w:pPr>
      <w:r w:rsidRPr="009653FF">
        <w:rPr>
          <w:rFonts w:ascii="Times New Roman" w:hAnsi="Times New Roman" w:cs="Times New Roman"/>
          <w:sz w:val="28"/>
          <w:szCs w:val="28"/>
        </w:rPr>
        <w:t>imwrite(sobelEdges, 'sobel_edges.jpg');</w:t>
      </w:r>
    </w:p>
    <w:p w14:paraId="186AC55D" w14:textId="77777777" w:rsidR="009653FF" w:rsidRDefault="009653FF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9FCE14" w14:textId="7F5C711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62C39A1C" w14:textId="2307283F" w:rsidR="00FF0149" w:rsidRDefault="00FF0149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31" w:author="Rushik Rathod" w:date="2023-10-03T22:07:00Z">
          <w:pPr/>
        </w:pPrChange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0F767DB" wp14:editId="4E580D68">
            <wp:extent cx="3398815" cy="226333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0E9D" w14:textId="77777777" w:rsidR="00AF6800" w:rsidRDefault="00AF680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FC02BC" w14:textId="611D5072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AF2E235" w14:textId="1170BFC6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iii.</w:t>
      </w:r>
    </w:p>
    <w:p w14:paraId="7DA43758" w14:textId="77777777" w:rsidR="00FF0149" w:rsidRPr="00AF6800" w:rsidRDefault="00FF0149" w:rsidP="00AF6800">
      <w:pPr>
        <w:rPr>
          <w:rFonts w:ascii="Times New Roman" w:hAnsi="Times New Roman" w:cs="Times New Roman"/>
          <w:sz w:val="28"/>
          <w:szCs w:val="28"/>
        </w:rPr>
      </w:pPr>
      <w:r w:rsidRPr="00AF6800">
        <w:rPr>
          <w:rFonts w:ascii="Times New Roman" w:hAnsi="Times New Roman" w:cs="Times New Roman"/>
          <w:sz w:val="28"/>
          <w:szCs w:val="28"/>
        </w:rPr>
        <w:t>% Apply Prewitt operator for edge detection (horizontal and vertical edges)</w:t>
      </w:r>
    </w:p>
    <w:p w14:paraId="43777AC4" w14:textId="3D1AD5FF" w:rsidR="00FF0149" w:rsidRPr="00AF6800" w:rsidRDefault="00FF0149" w:rsidP="00AF6800">
      <w:pPr>
        <w:rPr>
          <w:rFonts w:ascii="Times New Roman" w:hAnsi="Times New Roman" w:cs="Times New Roman"/>
          <w:sz w:val="28"/>
          <w:szCs w:val="28"/>
        </w:rPr>
      </w:pPr>
      <w:r w:rsidRPr="00AF6800">
        <w:rPr>
          <w:rFonts w:ascii="Times New Roman" w:hAnsi="Times New Roman" w:cs="Times New Roman"/>
          <w:sz w:val="28"/>
          <w:szCs w:val="28"/>
        </w:rPr>
        <w:t>prewittEdges = edge(grayImage, 'prewitt');</w:t>
      </w:r>
    </w:p>
    <w:p w14:paraId="59AD7A7B" w14:textId="77777777" w:rsidR="00FF0149" w:rsidRPr="00AF6800" w:rsidRDefault="00FF0149" w:rsidP="00AF6800">
      <w:pPr>
        <w:rPr>
          <w:rFonts w:ascii="Times New Roman" w:hAnsi="Times New Roman" w:cs="Times New Roman"/>
          <w:sz w:val="28"/>
          <w:szCs w:val="28"/>
        </w:rPr>
      </w:pPr>
      <w:r w:rsidRPr="00AF6800">
        <w:rPr>
          <w:rFonts w:ascii="Times New Roman" w:hAnsi="Times New Roman" w:cs="Times New Roman"/>
          <w:sz w:val="28"/>
          <w:szCs w:val="28"/>
        </w:rPr>
        <w:t>% Display or save the edges detected using Prewitt operator</w:t>
      </w:r>
    </w:p>
    <w:p w14:paraId="6F40B33F" w14:textId="77777777" w:rsidR="00FF0149" w:rsidRPr="00AF6800" w:rsidRDefault="00FF0149" w:rsidP="00AF6800">
      <w:pPr>
        <w:rPr>
          <w:rFonts w:ascii="Times New Roman" w:hAnsi="Times New Roman" w:cs="Times New Roman"/>
          <w:sz w:val="28"/>
          <w:szCs w:val="28"/>
        </w:rPr>
      </w:pPr>
      <w:r w:rsidRPr="00AF6800">
        <w:rPr>
          <w:rFonts w:ascii="Times New Roman" w:hAnsi="Times New Roman" w:cs="Times New Roman"/>
          <w:sz w:val="28"/>
          <w:szCs w:val="28"/>
        </w:rPr>
        <w:t>imshow(prewittEdges);</w:t>
      </w:r>
    </w:p>
    <w:p w14:paraId="70614E00" w14:textId="374DA265" w:rsidR="00FF0149" w:rsidRPr="00AF6800" w:rsidRDefault="00FF0149" w:rsidP="00AF6800">
      <w:pPr>
        <w:rPr>
          <w:rFonts w:ascii="Times New Roman" w:hAnsi="Times New Roman" w:cs="Times New Roman"/>
          <w:sz w:val="28"/>
          <w:szCs w:val="28"/>
        </w:rPr>
      </w:pPr>
      <w:r w:rsidRPr="00AF6800">
        <w:rPr>
          <w:rFonts w:ascii="Times New Roman" w:hAnsi="Times New Roman" w:cs="Times New Roman"/>
          <w:sz w:val="28"/>
          <w:szCs w:val="28"/>
        </w:rPr>
        <w:t>imwrite(prewittEdges, 'prewitt_edges.jpg');</w:t>
      </w:r>
    </w:p>
    <w:p w14:paraId="5301A29D" w14:textId="1E8F3DBE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6729166D" w14:textId="43EFA2F7" w:rsidR="00FF0149" w:rsidRDefault="00FF0149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32" w:author="Rushik Rathod" w:date="2023-10-03T22:07:00Z">
          <w:pPr/>
        </w:pPrChange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B4BA61C" wp14:editId="00306BD9">
            <wp:extent cx="3513124" cy="2225233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4358" w14:textId="2D2493C7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6F460FFC" w14:textId="391C25D4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iv.</w:t>
      </w:r>
    </w:p>
    <w:p w14:paraId="6B139356" w14:textId="77777777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  <w:r w:rsidRPr="00975527">
        <w:rPr>
          <w:rFonts w:ascii="Times New Roman" w:hAnsi="Times New Roman" w:cs="Times New Roman"/>
          <w:sz w:val="28"/>
          <w:szCs w:val="28"/>
        </w:rPr>
        <w:t>% Apply Canny operator for edge detection</w:t>
      </w:r>
    </w:p>
    <w:p w14:paraId="6908340A" w14:textId="77777777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  <w:r w:rsidRPr="00975527">
        <w:rPr>
          <w:rFonts w:ascii="Times New Roman" w:hAnsi="Times New Roman" w:cs="Times New Roman"/>
          <w:sz w:val="28"/>
          <w:szCs w:val="28"/>
        </w:rPr>
        <w:t>cannyEdges = edge(grayImage, 'canny');</w:t>
      </w:r>
    </w:p>
    <w:p w14:paraId="7AC14FC0" w14:textId="77777777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</w:p>
    <w:p w14:paraId="651D7D12" w14:textId="77777777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  <w:r w:rsidRPr="00975527">
        <w:rPr>
          <w:rFonts w:ascii="Times New Roman" w:hAnsi="Times New Roman" w:cs="Times New Roman"/>
          <w:sz w:val="28"/>
          <w:szCs w:val="28"/>
        </w:rPr>
        <w:t>% Display or save the edges detected using Canny operator</w:t>
      </w:r>
    </w:p>
    <w:p w14:paraId="3754135A" w14:textId="77777777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  <w:r w:rsidRPr="00975527">
        <w:rPr>
          <w:rFonts w:ascii="Times New Roman" w:hAnsi="Times New Roman" w:cs="Times New Roman"/>
          <w:sz w:val="28"/>
          <w:szCs w:val="28"/>
        </w:rPr>
        <w:t>imshow(cannyEdges);</w:t>
      </w:r>
    </w:p>
    <w:p w14:paraId="094D474E" w14:textId="53972735" w:rsidR="00FF0149" w:rsidRPr="00975527" w:rsidRDefault="00FF0149" w:rsidP="00975527">
      <w:pPr>
        <w:rPr>
          <w:rFonts w:ascii="Times New Roman" w:hAnsi="Times New Roman" w:cs="Times New Roman"/>
          <w:sz w:val="28"/>
          <w:szCs w:val="28"/>
        </w:rPr>
      </w:pPr>
      <w:r w:rsidRPr="00975527">
        <w:rPr>
          <w:rFonts w:ascii="Times New Roman" w:hAnsi="Times New Roman" w:cs="Times New Roman"/>
          <w:sz w:val="28"/>
          <w:szCs w:val="28"/>
        </w:rPr>
        <w:t>imwrite(cannyEdges, 'canny_edges.jpg');</w:t>
      </w:r>
    </w:p>
    <w:p w14:paraId="1331D3D5" w14:textId="77777777" w:rsidR="00975527" w:rsidRDefault="00975527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C466F" w14:textId="7F985CEC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21540004" w14:textId="64CFD127" w:rsidR="00FF0149" w:rsidRDefault="00FF0149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33" w:author="Rushik Rathod" w:date="2023-10-03T22:07:00Z">
          <w:pPr/>
        </w:pPrChange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397A860" wp14:editId="3C23313C">
            <wp:extent cx="3284505" cy="2263336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E465" w14:textId="6A00987B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Program:</w:t>
      </w:r>
    </w:p>
    <w:p w14:paraId="33E69A73" w14:textId="19ACD461" w:rsidR="00FF0149" w:rsidRDefault="00FF0149" w:rsidP="00FF0149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v.</w:t>
      </w:r>
    </w:p>
    <w:p w14:paraId="37F46439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% Apply edge detection (e.g., Canny) for better Hough transform results</w:t>
      </w:r>
    </w:p>
    <w:p w14:paraId="35B5BDF1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edges = edge(grayImage, 'canny');</w:t>
      </w:r>
    </w:p>
    <w:p w14:paraId="18449B39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</w:p>
    <w:p w14:paraId="1B0396ED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% Perform Hough Transform for line detection</w:t>
      </w:r>
    </w:p>
    <w:p w14:paraId="73C1C4EE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[H,theta,rho] = hough(edges);</w:t>
      </w:r>
    </w:p>
    <w:p w14:paraId="6BACDF8F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peaks = houghpeaks(H, 10); % Specify the number of peaks to detect</w:t>
      </w:r>
    </w:p>
    <w:p w14:paraId="62096FF3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</w:p>
    <w:p w14:paraId="1F18B8FC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% Find lines in the image</w:t>
      </w:r>
    </w:p>
    <w:p w14:paraId="127D711E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lines = houghlines(edges, theta, rho, peaks);</w:t>
      </w:r>
    </w:p>
    <w:p w14:paraId="71695001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</w:p>
    <w:p w14:paraId="702F3AD5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% Draw lines on the original color image</w:t>
      </w:r>
    </w:p>
    <w:p w14:paraId="5EF102F9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figure, imshow(originalImage), hold on</w:t>
      </w:r>
    </w:p>
    <w:p w14:paraId="5F0C0590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for k = 1:length(lines)</w:t>
      </w:r>
    </w:p>
    <w:p w14:paraId="6B3E4FDC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 xml:space="preserve">    xy = [lines(k).point1; lines(k).point2];</w:t>
      </w:r>
    </w:p>
    <w:p w14:paraId="508A9000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 xml:space="preserve">    plot(xy(:,1), xy(:,2), 'LineWidth', 2, 'Color', 'r');</w:t>
      </w:r>
    </w:p>
    <w:p w14:paraId="6EC32B2F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end</w:t>
      </w:r>
    </w:p>
    <w:p w14:paraId="505CAC73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hold off;</w:t>
      </w:r>
    </w:p>
    <w:p w14:paraId="0E5093B8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</w:p>
    <w:p w14:paraId="443FA873" w14:textId="77777777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% Display or save the image with detected lines</w:t>
      </w:r>
    </w:p>
    <w:p w14:paraId="5916495D" w14:textId="417D87CB" w:rsidR="00FF0149" w:rsidRPr="00050DB0" w:rsidRDefault="00FF0149" w:rsidP="00050DB0">
      <w:pPr>
        <w:rPr>
          <w:rFonts w:ascii="Times New Roman" w:hAnsi="Times New Roman" w:cs="Times New Roman"/>
          <w:sz w:val="28"/>
          <w:szCs w:val="28"/>
        </w:rPr>
      </w:pPr>
      <w:r w:rsidRPr="00050DB0">
        <w:rPr>
          <w:rFonts w:ascii="Times New Roman" w:hAnsi="Times New Roman" w:cs="Times New Roman"/>
          <w:sz w:val="28"/>
          <w:szCs w:val="28"/>
        </w:rPr>
        <w:t>imwrite(originalImage, 'lines_detected_image.jpg');</w:t>
      </w:r>
    </w:p>
    <w:p w14:paraId="2A16741A" w14:textId="77777777" w:rsidR="00050DB0" w:rsidRDefault="00050DB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B3C6CA" w14:textId="77777777" w:rsidR="00050DB0" w:rsidRDefault="00050DB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7AAC8" w14:textId="77777777" w:rsidR="00050DB0" w:rsidRDefault="00050DB0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64D464" w14:textId="0D2DCACA" w:rsidR="00FF0149" w:rsidRDefault="00FF0149" w:rsidP="00FF01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638A2D7C" w14:textId="53373C6E" w:rsidR="00FF0149" w:rsidRDefault="00FF0149" w:rsidP="009574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  <w:pPrChange w:id="34" w:author="Rushik Rathod" w:date="2023-10-03T22:07:00Z">
          <w:pPr/>
        </w:pPrChange>
      </w:pPr>
      <w:r w:rsidRPr="00FF0149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91638A8" wp14:editId="34883FB3">
            <wp:extent cx="3482642" cy="2278577"/>
            <wp:effectExtent l="0" t="0" r="381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1F5A" w14:textId="77777777" w:rsidR="00D4767D" w:rsidRDefault="00D4767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C7CBE7" w14:textId="564DFD74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In this practical, I implemented</w:t>
      </w:r>
      <w:r w:rsidR="00C855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various edge detection operators, including Laplacian, Sobel, Prewitt, and Canny, as well as the Hough Transform for line detection</w:t>
      </w:r>
      <w:r w:rsidR="00C85596">
        <w:rPr>
          <w:rFonts w:ascii="Times New Roman" w:hAnsi="Times New Roman" w:cs="Times New Roman"/>
          <w:bCs/>
          <w:sz w:val="28"/>
          <w:szCs w:val="28"/>
        </w:rPr>
        <w:t>.</w:t>
      </w:r>
    </w:p>
    <w:p w14:paraId="1EE632DD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003A08E1" w14:textId="0F5F536A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570FB5B7" w14:textId="10BB0DC4" w:rsidR="001E2414" w:rsidRDefault="001E2414" w:rsidP="004D6034">
      <w:pPr>
        <w:rPr>
          <w:rFonts w:ascii="Times New Roman" w:hAnsi="Times New Roman" w:cs="Times New Roman"/>
          <w:sz w:val="24"/>
          <w:szCs w:val="24"/>
        </w:rPr>
      </w:pPr>
    </w:p>
    <w:p w14:paraId="730BDB56" w14:textId="28EA68DB" w:rsidR="001E2414" w:rsidRDefault="001E2414" w:rsidP="004D6034">
      <w:pPr>
        <w:rPr>
          <w:rFonts w:ascii="Times New Roman" w:hAnsi="Times New Roman" w:cs="Times New Roman"/>
          <w:sz w:val="24"/>
          <w:szCs w:val="24"/>
        </w:rPr>
      </w:pPr>
    </w:p>
    <w:p w14:paraId="43C561B7" w14:textId="06428040" w:rsidR="001E2414" w:rsidRDefault="001E2414" w:rsidP="004D6034">
      <w:pPr>
        <w:rPr>
          <w:rFonts w:ascii="Times New Roman" w:hAnsi="Times New Roman" w:cs="Times New Roman"/>
          <w:sz w:val="24"/>
          <w:szCs w:val="24"/>
        </w:rPr>
      </w:pPr>
    </w:p>
    <w:p w14:paraId="403ED7C3" w14:textId="70E1763C" w:rsidR="001E2414" w:rsidRDefault="001E2414" w:rsidP="004D6034">
      <w:pPr>
        <w:rPr>
          <w:rFonts w:ascii="Times New Roman" w:hAnsi="Times New Roman" w:cs="Times New Roman"/>
          <w:sz w:val="24"/>
          <w:szCs w:val="24"/>
        </w:rPr>
      </w:pPr>
    </w:p>
    <w:p w14:paraId="1481CE11" w14:textId="52CB15CD" w:rsidR="00594ED3" w:rsidRDefault="00594ED3" w:rsidP="004D6034">
      <w:pPr>
        <w:rPr>
          <w:rFonts w:ascii="Times New Roman" w:hAnsi="Times New Roman" w:cs="Times New Roman"/>
          <w:sz w:val="24"/>
          <w:szCs w:val="24"/>
        </w:rPr>
      </w:pPr>
    </w:p>
    <w:p w14:paraId="54103915" w14:textId="0D6AABC8" w:rsidR="00594ED3" w:rsidRDefault="00594ED3" w:rsidP="004D6034">
      <w:pPr>
        <w:rPr>
          <w:rFonts w:ascii="Times New Roman" w:hAnsi="Times New Roman" w:cs="Times New Roman"/>
          <w:sz w:val="24"/>
          <w:szCs w:val="24"/>
        </w:rPr>
      </w:pPr>
    </w:p>
    <w:p w14:paraId="504CC044" w14:textId="2B78DBC7" w:rsidR="00594ED3" w:rsidRDefault="00594ED3" w:rsidP="004D6034">
      <w:pPr>
        <w:rPr>
          <w:rFonts w:ascii="Times New Roman" w:hAnsi="Times New Roman" w:cs="Times New Roman"/>
          <w:sz w:val="24"/>
          <w:szCs w:val="24"/>
        </w:rPr>
      </w:pPr>
    </w:p>
    <w:p w14:paraId="56942A6C" w14:textId="7A2BEF19" w:rsidR="00594ED3" w:rsidRDefault="00594ED3" w:rsidP="004D6034">
      <w:pPr>
        <w:rPr>
          <w:rFonts w:ascii="Times New Roman" w:hAnsi="Times New Roman" w:cs="Times New Roman"/>
          <w:sz w:val="24"/>
          <w:szCs w:val="24"/>
        </w:rPr>
      </w:pPr>
    </w:p>
    <w:p w14:paraId="028094B0" w14:textId="10DD6551" w:rsidR="0002519A" w:rsidRDefault="0002519A" w:rsidP="004D6034">
      <w:pPr>
        <w:rPr>
          <w:rFonts w:ascii="Times New Roman" w:hAnsi="Times New Roman" w:cs="Times New Roman"/>
          <w:sz w:val="24"/>
          <w:szCs w:val="24"/>
        </w:rPr>
      </w:pPr>
    </w:p>
    <w:p w14:paraId="18847DDD" w14:textId="4C46B399" w:rsidR="0002519A" w:rsidRDefault="0002519A" w:rsidP="004D6034">
      <w:pPr>
        <w:rPr>
          <w:rFonts w:ascii="Times New Roman" w:hAnsi="Times New Roman" w:cs="Times New Roman"/>
          <w:sz w:val="24"/>
          <w:szCs w:val="24"/>
        </w:rPr>
      </w:pPr>
    </w:p>
    <w:p w14:paraId="4F64C5E1" w14:textId="3EACBDC9" w:rsidR="0002519A" w:rsidRDefault="0002519A" w:rsidP="004D6034">
      <w:pPr>
        <w:rPr>
          <w:rFonts w:ascii="Times New Roman" w:hAnsi="Times New Roman" w:cs="Times New Roman"/>
          <w:sz w:val="24"/>
          <w:szCs w:val="24"/>
        </w:rPr>
      </w:pPr>
    </w:p>
    <w:p w14:paraId="03F99C65" w14:textId="77777777" w:rsidR="0002519A" w:rsidRDefault="0002519A" w:rsidP="004D6034">
      <w:pPr>
        <w:rPr>
          <w:rFonts w:ascii="Times New Roman" w:hAnsi="Times New Roman" w:cs="Times New Roman"/>
          <w:sz w:val="24"/>
          <w:szCs w:val="24"/>
        </w:rPr>
      </w:pPr>
    </w:p>
    <w:p w14:paraId="796F03E3" w14:textId="77777777" w:rsidR="001E2414" w:rsidRDefault="001E2414" w:rsidP="004D6034">
      <w:pPr>
        <w:rPr>
          <w:rFonts w:ascii="Times New Roman" w:hAnsi="Times New Roman" w:cs="Times New Roman"/>
          <w:sz w:val="24"/>
          <w:szCs w:val="24"/>
        </w:rPr>
      </w:pPr>
    </w:p>
    <w:p w14:paraId="4D7342E1" w14:textId="3E37B131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7</w:t>
      </w:r>
    </w:p>
    <w:p w14:paraId="59D992D8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69BFA88B" w14:textId="77777777" w:rsidR="00C85596" w:rsidRPr="00C85596" w:rsidRDefault="004D6034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C85596" w:rsidRPr="00C85596">
        <w:rPr>
          <w:rFonts w:ascii="Times New Roman" w:hAnsi="Times New Roman" w:cs="Times New Roman"/>
          <w:bCs/>
          <w:sz w:val="28"/>
          <w:szCs w:val="28"/>
        </w:rPr>
        <w:t>Implement code to detect features using</w:t>
      </w:r>
    </w:p>
    <w:p w14:paraId="78B1D953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i. Harris corner detector</w:t>
      </w:r>
    </w:p>
    <w:p w14:paraId="59EB3685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ii. Shi-Tomasi corner detector</w:t>
      </w:r>
    </w:p>
    <w:p w14:paraId="2F975F6A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iii. Scale Invariant Feature Transform (SIFT)</w:t>
      </w:r>
    </w:p>
    <w:p w14:paraId="5D3429D7" w14:textId="77777777" w:rsidR="00C85596" w:rsidRPr="00C85596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iv. Speeded up Robust Feature (SURF)</w:t>
      </w:r>
    </w:p>
    <w:p w14:paraId="0AE36048" w14:textId="4FAB00A8" w:rsidR="004D6034" w:rsidRDefault="00C85596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C85596">
        <w:rPr>
          <w:rFonts w:ascii="Times New Roman" w:hAnsi="Times New Roman" w:cs="Times New Roman"/>
          <w:bCs/>
          <w:sz w:val="28"/>
          <w:szCs w:val="28"/>
        </w:rPr>
        <w:t>v. Oriented FAST and Rotated BRIEF (ORB)</w:t>
      </w:r>
    </w:p>
    <w:p w14:paraId="6E451CBF" w14:textId="77777777" w:rsidR="00C37CDF" w:rsidRPr="00954B1F" w:rsidRDefault="00C37CDF" w:rsidP="00C85596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4FF16EA4" w14:textId="23CB5D30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Program: </w:t>
      </w:r>
    </w:p>
    <w:p w14:paraId="068B9E2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353DE09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import numpy as np</w:t>
      </w:r>
    </w:p>
    <w:p w14:paraId="21DE6FE1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import matplotlib.pyplot as plt</w:t>
      </w:r>
    </w:p>
    <w:p w14:paraId="6D76CED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01EA38F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image_path = "/content/pexels-brett-sayles-6424244 (1).jpg"</w:t>
      </w:r>
    </w:p>
    <w:p w14:paraId="119754CA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 = cv2.imread(image_path)</w:t>
      </w:r>
    </w:p>
    <w:p w14:paraId="759C77B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gray_image = cv2.cvtColor(image, cv2.COLOR_BGR2GRAY)</w:t>
      </w:r>
    </w:p>
    <w:p w14:paraId="0EA89586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747CEF7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Detect corners using Harris corner detector</w:t>
      </w:r>
    </w:p>
    <w:p w14:paraId="77FAEA56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corner_image = cv2.cornerHarris(gray_image, blockSize=2, ksize=3, k=0.04)</w:t>
      </w:r>
    </w:p>
    <w:p w14:paraId="6FFCE43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53CD1A3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Threshold the corner response to identify strong corners</w:t>
      </w:r>
    </w:p>
    <w:p w14:paraId="7E741F1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threshold = 0.01 * corner_image.max()</w:t>
      </w:r>
    </w:p>
    <w:p w14:paraId="47D90D5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corner_image[corner_image &lt; threshold] = 0</w:t>
      </w:r>
    </w:p>
    <w:p w14:paraId="6CE1C31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2C06D05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Dilate the corners to make them more visible</w:t>
      </w:r>
    </w:p>
    <w:p w14:paraId="1C73FC1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corner_image_dilated = cv2.dilate(corner_image, None)</w:t>
      </w:r>
    </w:p>
    <w:p w14:paraId="289BC23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7A75D3F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lastRenderedPageBreak/>
        <w:t># Mark detected corners on the original image</w:t>
      </w:r>
    </w:p>
    <w:p w14:paraId="1550FEA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image_with_corners = image.copy()</w:t>
      </w:r>
    </w:p>
    <w:p w14:paraId="5F46EDD1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image_with_corners[corner_image_dilated &gt; 0.01 * corner_image_dilated.max()] = [0, 0, 255]  # Red color</w:t>
      </w:r>
    </w:p>
    <w:p w14:paraId="3F1E42E4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06F9081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Display the original image with detected corners</w:t>
      </w:r>
    </w:p>
    <w:p w14:paraId="1AB8E78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4295DE5C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plt.subplot(121), plt.imshow(cv2.cvtColor(image, cv2.COLOR_BGR2RGB)), plt.title('Original Image')</w:t>
      </w:r>
    </w:p>
    <w:p w14:paraId="0A80467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plt.subplot(122), plt.imshow(cv2.cvtColor(image_with_corners, cv2.COLOR_BGR2RGB)), plt.title('Image with Detected Corners')</w:t>
      </w:r>
    </w:p>
    <w:p w14:paraId="761D05C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52743B86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501C6A6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6D2AF2B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Detect corners using Shi-Tomasi corner detector</w:t>
      </w:r>
    </w:p>
    <w:p w14:paraId="23AF507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corners = cv2.goodFeaturesToTrack(gray_image, maxCorners=100, qualityLevel=0.01, minDistance=10)</w:t>
      </w:r>
    </w:p>
    <w:p w14:paraId="17AFDA27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5050BE9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Convert corners to integer coordinates</w:t>
      </w:r>
    </w:p>
    <w:p w14:paraId="44AD92E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corners = np.int0(corners)</w:t>
      </w:r>
    </w:p>
    <w:p w14:paraId="51EAA501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31C8EA76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Draw detected corners on the original image</w:t>
      </w:r>
    </w:p>
    <w:p w14:paraId="03D7753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image_with_corners = image.copy()</w:t>
      </w:r>
    </w:p>
    <w:p w14:paraId="7BB8188A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for corner in corners:</w:t>
      </w:r>
    </w:p>
    <w:p w14:paraId="60925F5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 xml:space="preserve">    x, y = corner.ravel()</w:t>
      </w:r>
    </w:p>
    <w:p w14:paraId="6A616F17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 xml:space="preserve">    cv2.circle(image_with_corners, (x, y), 3, 255, -1)  # Draw a circle at each corner</w:t>
      </w:r>
    </w:p>
    <w:p w14:paraId="36EFAC4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23B21C3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lastRenderedPageBreak/>
        <w:t># Display the original image with detected corners</w:t>
      </w:r>
    </w:p>
    <w:p w14:paraId="02F0D80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6C9B3B0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plt.subplot(121), plt.imshow(cv2.cvtColor(image, cv2.COLOR_BGR2RGB)), plt.title('Original Image')</w:t>
      </w:r>
    </w:p>
    <w:p w14:paraId="1A359E19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plt.subplot(122), plt.imshow(cv2.cvtColor(image_with_corners, cv2.COLOR_BGR2RGB)), plt.title('Image with Detected Corners')</w:t>
      </w:r>
    </w:p>
    <w:p w14:paraId="15FEE20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6E30E75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6527465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Create an SIFT object</w:t>
      </w:r>
    </w:p>
    <w:p w14:paraId="2EC3A80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sift = cv2.SIFT_create()</w:t>
      </w:r>
    </w:p>
    <w:p w14:paraId="231184C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7220CD7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Detect keypoints and compute descriptors</w:t>
      </w:r>
    </w:p>
    <w:p w14:paraId="6F7841DF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keypoints, descriptors = sift.detectAndCompute(gray_image, None)</w:t>
      </w:r>
    </w:p>
    <w:p w14:paraId="738405D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2ADFFBD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Draw detected keypoints on the original image</w:t>
      </w:r>
    </w:p>
    <w:p w14:paraId="6DCE3E8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image_with_keypoints = cv2.drawKeypoints(image, keypoints, None)</w:t>
      </w:r>
    </w:p>
    <w:p w14:paraId="1C409FF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7644F30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Display the original image with detected keypoints</w:t>
      </w:r>
    </w:p>
    <w:p w14:paraId="4E2C7E3B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1BF36EE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plt.subplot(121), plt.imshow(cv2.cvtColor(image, cv2.COLOR_BGR2RGB)), plt.title('Original Image')</w:t>
      </w:r>
    </w:p>
    <w:p w14:paraId="64F19896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plt.subplot(122), plt.imshow(cv2.cvtColor(image_with_keypoints, cv2.COLOR_BGR2RGB)), plt.title('Image with Detected Keypoints')</w:t>
      </w:r>
    </w:p>
    <w:p w14:paraId="23778D1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3C6C294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1C779F8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Create a SURF object</w:t>
      </w:r>
    </w:p>
    <w:p w14:paraId="1DCC7CC9" w14:textId="542DEBE4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surf = cv2.SURF_create()</w:t>
      </w:r>
    </w:p>
    <w:p w14:paraId="48DBE8C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lastRenderedPageBreak/>
        <w:t># Detect keypoints and compute descriptors</w:t>
      </w:r>
    </w:p>
    <w:p w14:paraId="377D4E17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keypoints, descriptors = surf.detectAndCompute(gray_image, None)</w:t>
      </w:r>
    </w:p>
    <w:p w14:paraId="5D29AC9C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22CFB7D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Draw detected keypoints on the original image</w:t>
      </w:r>
    </w:p>
    <w:p w14:paraId="15CD4EF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image_with_keypoints = cv2.drawKeypoints(image, keypoints, None, (0, 255, 0), 4)</w:t>
      </w:r>
    </w:p>
    <w:p w14:paraId="005A02C4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1828C7D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Display the original image with detected keypoints</w:t>
      </w:r>
    </w:p>
    <w:p w14:paraId="6F86294A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08EAE2F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plt.subplot(121), plt.imshow(cv2.cvtColor(image, cv2.COLOR_BGR2RGB)), plt.title('Original Image')</w:t>
      </w:r>
    </w:p>
    <w:p w14:paraId="3611FD1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plt.subplot(122), plt.imshow(cv2.cvtColor(image_with_keypoints, cv2.COLOR_BGR2RGB)), plt.title('Image with Detected Keypoints')</w:t>
      </w:r>
    </w:p>
    <w:p w14:paraId="6B282423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7DFF546A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4756508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Create an ORB object</w:t>
      </w:r>
    </w:p>
    <w:p w14:paraId="555C4C2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orb = cv2.ORB_create()</w:t>
      </w:r>
    </w:p>
    <w:p w14:paraId="50E2000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09271B08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Detect keypoints and compute descriptors</w:t>
      </w:r>
    </w:p>
    <w:p w14:paraId="3C44AE44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keypoints, descriptors = orb.detectAndCompute(gray_image, None)</w:t>
      </w:r>
    </w:p>
    <w:p w14:paraId="31DE2E90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33AD053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Draw detected keypoints on the original image</w:t>
      </w:r>
    </w:p>
    <w:p w14:paraId="0FAD9341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image_with_keypoints = cv2.drawKeypoints(image, keypoints, None, (0, 255, 0), 4)</w:t>
      </w:r>
    </w:p>
    <w:p w14:paraId="10F6E5A7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6AD5049E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# Display the original image with detected keypoints</w:t>
      </w:r>
    </w:p>
    <w:p w14:paraId="091F1025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07BB20E7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lastRenderedPageBreak/>
        <w:t>plt.subplot(121), plt.imshow(cv2.cvtColor(image, cv2.COLOR_BGR2RGB)), plt.title('Original Image')</w:t>
      </w:r>
    </w:p>
    <w:p w14:paraId="30EA0002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plt.subplot(122), plt.imshow(cv2.cvtColor(image_with_keypoints, cv2.COLOR_BGR2RGB)), plt.title('Image with Detected Keypoints')</w:t>
      </w:r>
    </w:p>
    <w:p w14:paraId="4BC2D0FB" w14:textId="07B84EDC" w:rsid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  <w:r w:rsidRPr="00C37CDF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44B5F21D" w14:textId="77777777" w:rsidR="00C37CDF" w:rsidRPr="00C37CDF" w:rsidRDefault="00C37CDF" w:rsidP="00C37CDF">
      <w:pPr>
        <w:rPr>
          <w:rFonts w:ascii="Times New Roman" w:hAnsi="Times New Roman" w:cs="Times New Roman"/>
          <w:bCs/>
          <w:sz w:val="28"/>
          <w:szCs w:val="28"/>
        </w:rPr>
      </w:pPr>
    </w:p>
    <w:p w14:paraId="7C2E642A" w14:textId="5A86268A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682ADEDC" w14:textId="7A6BBC0B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35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1E2414" w:rsidRPr="001E2414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219E2C4" wp14:editId="2DB49187">
            <wp:extent cx="5943600" cy="2008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88C5" w14:textId="48E1FAA8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36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ii</w:t>
      </w:r>
      <w:r w:rsidR="001E2414" w:rsidRPr="001E2414">
        <w:rPr>
          <w:noProof/>
        </w:rPr>
        <w:t xml:space="preserve"> </w:t>
      </w:r>
      <w:r w:rsidR="001E2414" w:rsidRPr="001E2414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64E2504" wp14:editId="0D4C44E5">
            <wp:extent cx="5943600" cy="20199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712A" w14:textId="5840F95B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37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iii</w:t>
      </w:r>
      <w:r w:rsidR="001E2414" w:rsidRPr="001E2414">
        <w:rPr>
          <w:noProof/>
        </w:rPr>
        <w:t xml:space="preserve"> </w:t>
      </w:r>
      <w:r w:rsidR="001E2414" w:rsidRPr="001E2414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08A4759" wp14:editId="6B31FB74">
            <wp:extent cx="5943600" cy="19989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0870" w14:textId="742B9DEA" w:rsidR="00D4767D" w:rsidRP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38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v</w:t>
      </w:r>
      <w:r w:rsidR="00C37CDF" w:rsidRPr="00C37CDF">
        <w:rPr>
          <w:noProof/>
        </w:rPr>
        <w:t xml:space="preserve"> </w:t>
      </w:r>
      <w:r w:rsidR="00C37CDF" w:rsidRPr="00C37CDF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05D12E0E" wp14:editId="34372C09">
            <wp:extent cx="5943600" cy="20072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871" w14:textId="77777777" w:rsidR="00D4767D" w:rsidRDefault="00D4767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C59041" w14:textId="1316121D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In this practical, I learnt various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feature detection methods, including Harris and Shi-Tomasi corner detectors, SIFT, SURF, and ORB, for feature-based image analysis.</w:t>
      </w:r>
    </w:p>
    <w:p w14:paraId="50C19244" w14:textId="2D15093B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0FDDB3" w14:textId="4AB8D785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30EBB3" w14:textId="5FCEF875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E96D1" w14:textId="0A8CA280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42C26B" w14:textId="2C296C5F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2F48C2" w14:textId="77777777" w:rsidR="00C37CDF" w:rsidRDefault="00C37CDF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3BBDCB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6ECE6B8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95BEFBF" w14:textId="7D55BC81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8</w:t>
      </w:r>
    </w:p>
    <w:p w14:paraId="77093020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073F821A" w14:textId="77777777" w:rsidR="00B767CF" w:rsidRPr="00B767CF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Implement a code to segment an image</w:t>
      </w:r>
    </w:p>
    <w:p w14:paraId="2A6EDE29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i. of mutually touching coins using distance transform along with</w:t>
      </w:r>
    </w:p>
    <w:p w14:paraId="7A4DA601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watershed algorithms.</w:t>
      </w:r>
    </w:p>
    <w:p w14:paraId="0FE66FC6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ii. using the K-means algorithm.</w:t>
      </w:r>
    </w:p>
    <w:p w14:paraId="36882F3E" w14:textId="557EC29E" w:rsidR="004D6034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iii. using the Grabcut algorithm.</w:t>
      </w:r>
    </w:p>
    <w:p w14:paraId="7AFD0D13" w14:textId="77777777" w:rsidR="00664A75" w:rsidRPr="00954B1F" w:rsidRDefault="00664A75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1891B7E" w14:textId="5D5CE97E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Program: </w:t>
      </w:r>
    </w:p>
    <w:p w14:paraId="3DD944E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53364E1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import numpy as np</w:t>
      </w:r>
    </w:p>
    <w:p w14:paraId="655F2E02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import matplotlib.pyplot as plt</w:t>
      </w:r>
    </w:p>
    <w:p w14:paraId="0F74F88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156EA81D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image_path = "/content/pexels-brett-sayles-6424244 (1).jpg"</w:t>
      </w:r>
    </w:p>
    <w:p w14:paraId="513410F0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image = cv2.imread(image_path)</w:t>
      </w:r>
    </w:p>
    <w:p w14:paraId="557AAE10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gray_image = cv2.cvtColor(image, cv2.COLOR_BGR2GRAY)</w:t>
      </w:r>
    </w:p>
    <w:p w14:paraId="5E7484B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37141F59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Threshold the grayscale image to create a binary mask of the coins</w:t>
      </w:r>
    </w:p>
    <w:p w14:paraId="1A035C0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_, binary_mask = cv2.threshold(gray_image, 0, 255, cv2.THRESH_BINARY_INV + cv2.THRESH_OTSU)</w:t>
      </w:r>
    </w:p>
    <w:p w14:paraId="0DEDF89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7D67A63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Perform morphological operations to remove noise and separate touching coins</w:t>
      </w:r>
    </w:p>
    <w:p w14:paraId="0C600CC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kernel = np.ones((3, 3), np.uint8)</w:t>
      </w:r>
    </w:p>
    <w:p w14:paraId="5BD814A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opening = cv2.morphologyEx(binary_mask, cv2.MORPH_OPEN, kernel, iterations=2)</w:t>
      </w:r>
    </w:p>
    <w:p w14:paraId="0B9E028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47D381B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Calculate the distance transform</w:t>
      </w:r>
    </w:p>
    <w:p w14:paraId="1823CAF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dist_transform = cv2.distanceTransform(opening, cv2.DIST_L2, 5)</w:t>
      </w:r>
    </w:p>
    <w:p w14:paraId="302ECAF0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lastRenderedPageBreak/>
        <w:t>_, sure_foreground = cv2.threshold(dist_transform, 0.7 * dist_transform.max(), 255, 0)</w:t>
      </w:r>
    </w:p>
    <w:p w14:paraId="0E2C252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4E9A9D2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Find sure background</w:t>
      </w:r>
    </w:p>
    <w:p w14:paraId="1C8B429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sure_background = cv2.dilate(opening, kernel, iterations=3)</w:t>
      </w:r>
    </w:p>
    <w:p w14:paraId="2586BD3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3D16252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Subtract sure background from sure foreground to get unknown region</w:t>
      </w:r>
    </w:p>
    <w:p w14:paraId="159BFCC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sure_foreground = np.uint8(sure_foreground)</w:t>
      </w:r>
    </w:p>
    <w:p w14:paraId="1C3DD75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unknown = cv2.subtract(sure_background, sure_foreground)</w:t>
      </w:r>
    </w:p>
    <w:p w14:paraId="0B7B8F3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1E31B33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Label markers for watershed</w:t>
      </w:r>
    </w:p>
    <w:p w14:paraId="73B5A32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_, markers = cv2.connectedComponents(sure_foreground)</w:t>
      </w:r>
    </w:p>
    <w:p w14:paraId="1A408B9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393744A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Add 1 to all labels to ensure that sure background is not 0 (unlabeled)</w:t>
      </w:r>
    </w:p>
    <w:p w14:paraId="18522BC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markers = markers + 1</w:t>
      </w:r>
    </w:p>
    <w:p w14:paraId="2366ABC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markers[unknown == 255] = 0</w:t>
      </w:r>
    </w:p>
    <w:p w14:paraId="34D94232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0DCD3B87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Apply the watershed algorithm</w:t>
      </w:r>
    </w:p>
    <w:p w14:paraId="157168D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cv2.watershed(image, markers)</w:t>
      </w:r>
    </w:p>
    <w:p w14:paraId="3ACF957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image[markers == -1] = [0, 0, 255]  # Mark segmented regions in red</w:t>
      </w:r>
    </w:p>
    <w:p w14:paraId="48A5A0C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151645D2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Display the original image with segmented coins</w:t>
      </w:r>
    </w:p>
    <w:p w14:paraId="12813400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01B4AC0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plt.subplot(121), plt.imshow(cv2.cvtColor(image, cv2.COLOR_BGR2RGB)), plt.title('Original Image')</w:t>
      </w:r>
    </w:p>
    <w:p w14:paraId="0B37918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lastRenderedPageBreak/>
        <w:t>plt.subplot(122), plt.imshow(markers, cmap='tab20'), plt.title('Segmented Regions')</w:t>
      </w:r>
    </w:p>
    <w:p w14:paraId="6DD7E3B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0E476F8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658EAEC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2DD3606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image = cv2.cvtColor(image, cv2.COLOR_BGR2RGB)  # Convert to RGB</w:t>
      </w:r>
    </w:p>
    <w:p w14:paraId="212743E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7A6432D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Reshape the image to a 2D array of pixels</w:t>
      </w:r>
    </w:p>
    <w:p w14:paraId="70FEE74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pixels = image.reshape(-1, 3)</w:t>
      </w:r>
    </w:p>
    <w:p w14:paraId="7DFB56C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2E3DBF61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Define the number of clusters (K)</w:t>
      </w:r>
    </w:p>
    <w:p w14:paraId="68B19044" w14:textId="4FBFFD0B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 xml:space="preserve">K = 3 </w:t>
      </w:r>
    </w:p>
    <w:p w14:paraId="7EF86939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Apply K-means clustering</w:t>
      </w:r>
    </w:p>
    <w:p w14:paraId="1AE9BED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criteria = (cv2.TERM_CRITERIA_EPS + cv2.TERM_CRITERIA_MAX_ITER, 100, 0.2)</w:t>
      </w:r>
    </w:p>
    <w:p w14:paraId="144A55B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_, labels, centers = cv2.kmeans(np.float32(pixels), K, None, criteria, 10, cv2.KMEANS_RANDOM_CENTERS)</w:t>
      </w:r>
    </w:p>
    <w:p w14:paraId="02C7BFCD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4415DF48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Convert the labels to 8-bit for visualization</w:t>
      </w:r>
    </w:p>
    <w:p w14:paraId="1623B5C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labels = labels.reshape(image.shape[0], image.shape[1]).astype(np.uint8)</w:t>
      </w:r>
    </w:p>
    <w:p w14:paraId="7300B3D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7CFFE2D8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Create a mask for each segment</w:t>
      </w:r>
    </w:p>
    <w:p w14:paraId="7FAE6B08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segmented_images = []</w:t>
      </w:r>
    </w:p>
    <w:p w14:paraId="614D07C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for i in range(K):</w:t>
      </w:r>
    </w:p>
    <w:p w14:paraId="632FDFC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 xml:space="preserve">    mask = np.where(labels == i, 255, 0).astype(np.uint8)</w:t>
      </w:r>
    </w:p>
    <w:p w14:paraId="3EA83BD1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 xml:space="preserve">    segmented_images.append(mask)</w:t>
      </w:r>
    </w:p>
    <w:p w14:paraId="570BA40E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74A192D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Display the original image and segmented images</w:t>
      </w:r>
    </w:p>
    <w:p w14:paraId="758B0F3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72D33AA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plt.subplot(131), plt.imshow(image), plt.title('Original Image')</w:t>
      </w:r>
    </w:p>
    <w:p w14:paraId="2C7DB66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plt.subplot(132), plt.imshow(segmented_images[0], cmap='gray'), plt.title('Segment 1')</w:t>
      </w:r>
    </w:p>
    <w:p w14:paraId="6DCBDEB1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plt.subplot(133), plt.imshow(segmented_images[1], cmap='gray'), plt.title('Segment 2')</w:t>
      </w:r>
    </w:p>
    <w:p w14:paraId="412B1281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2C71AF6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2063331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Create a mask and initialize it with zeros</w:t>
      </w:r>
    </w:p>
    <w:p w14:paraId="18AC2BC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mask = np.zeros(image.shape[:2], np.uint8)</w:t>
      </w:r>
    </w:p>
    <w:p w14:paraId="20179DF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451433E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Define a rectangular region of interest (ROI) for initialization</w:t>
      </w:r>
    </w:p>
    <w:p w14:paraId="3317BB3F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rect = (50, 50, image.shape[1] - 50, image.shape[0] - 50)</w:t>
      </w:r>
    </w:p>
    <w:p w14:paraId="30773EA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69AC1DB4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Initialize the GrabCut algorithm with the image, mask, and ROI</w:t>
      </w:r>
    </w:p>
    <w:p w14:paraId="0AFC7EB3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bgdModel = np.zeros((1, 65), np.float64)</w:t>
      </w:r>
    </w:p>
    <w:p w14:paraId="1395599E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fgdModel = np.zeros((1, 65), np.float64)</w:t>
      </w:r>
    </w:p>
    <w:p w14:paraId="639BCBE7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cv2.grabCut(image, mask, rect, bgdModel, fgdModel, 5, cv2.GC_INIT_WITH_RECT)</w:t>
      </w:r>
    </w:p>
    <w:p w14:paraId="6AEA3E06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375A559B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Modify the mask to create a binary mask for the foreground</w:t>
      </w:r>
    </w:p>
    <w:p w14:paraId="1F92E4A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mask2 = np.where((mask == 2) | (mask == 0), 0, 1).astype('uint8')</w:t>
      </w:r>
    </w:p>
    <w:p w14:paraId="615B20ED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000B15C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Multiply the original image with the binary mask to extract the segmented object</w:t>
      </w:r>
    </w:p>
    <w:p w14:paraId="444EC8B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lastRenderedPageBreak/>
        <w:t>segmented_image = image * mask2[:, :, np.newaxis]</w:t>
      </w:r>
    </w:p>
    <w:p w14:paraId="1D77A78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12635F68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# Display the original image and the segmented result</w:t>
      </w:r>
    </w:p>
    <w:p w14:paraId="094FDF71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plt.figure(figsize=(12, 6))</w:t>
      </w:r>
    </w:p>
    <w:p w14:paraId="583BB08A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plt.subplot(121), plt.imshow(image), plt.title('Original Image')</w:t>
      </w:r>
    </w:p>
    <w:p w14:paraId="04F08AB5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plt.subplot(122), plt.imshow(segmented_image), plt.title('Segmented Image')</w:t>
      </w:r>
    </w:p>
    <w:p w14:paraId="507669D4" w14:textId="135B6E28" w:rsid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  <w:r w:rsidRPr="00664A75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359DC23C" w14:textId="77777777" w:rsidR="00664A75" w:rsidRPr="00664A75" w:rsidRDefault="00664A75" w:rsidP="00664A75">
      <w:pPr>
        <w:rPr>
          <w:rFonts w:ascii="Times New Roman" w:hAnsi="Times New Roman" w:cs="Times New Roman"/>
          <w:bCs/>
          <w:sz w:val="28"/>
          <w:szCs w:val="28"/>
        </w:rPr>
      </w:pPr>
    </w:p>
    <w:p w14:paraId="23F06C91" w14:textId="4B995C4B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401982F2" w14:textId="2B7E1D30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39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664A75" w:rsidRPr="00664A75">
        <w:rPr>
          <w:noProof/>
        </w:rPr>
        <w:t xml:space="preserve"> </w:t>
      </w:r>
      <w:r w:rsidR="00664A75" w:rsidRPr="00664A75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76B4622" wp14:editId="287479C2">
            <wp:extent cx="5943600" cy="2078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622B" w14:textId="55DEC99B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0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ii</w:t>
      </w:r>
      <w:r w:rsidR="00664A75" w:rsidRPr="00664A75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EE92DC0" wp14:editId="4C477B32">
            <wp:extent cx="5943600" cy="14592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8D59" w14:textId="00313923" w:rsidR="00D4767D" w:rsidRDefault="00D4767D" w:rsidP="00957444">
      <w:pPr>
        <w:jc w:val="center"/>
        <w:rPr>
          <w:noProof/>
        </w:rPr>
        <w:pPrChange w:id="41" w:author="Rushik Rathod" w:date="2023-10-03T22:07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iii</w:t>
      </w:r>
      <w:r w:rsidR="00664A75" w:rsidRPr="00664A75">
        <w:rPr>
          <w:noProof/>
        </w:rPr>
        <w:t xml:space="preserve"> </w:t>
      </w:r>
      <w:r w:rsidR="00664A75" w:rsidRPr="00664A75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CF1E016" wp14:editId="6F56E99F">
            <wp:extent cx="5943600" cy="2044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B62C" w14:textId="77777777" w:rsidR="00664A75" w:rsidRDefault="00664A75" w:rsidP="004D6034">
      <w:pPr>
        <w:rPr>
          <w:noProof/>
        </w:rPr>
      </w:pPr>
    </w:p>
    <w:p w14:paraId="0D9CDAB3" w14:textId="77777777" w:rsidR="00664A75" w:rsidRDefault="00664A75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81CE91" w14:textId="4B988299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In this practical, I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segmented images of mutually touching coins by employing distance transform with watershed, K-means, and Grabcut algorithms</w:t>
      </w:r>
    </w:p>
    <w:p w14:paraId="63DE6CFC" w14:textId="217EBA9C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5C9C7DE" w14:textId="79055747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5CF23182" w14:textId="526225A9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1A4BB1A5" w14:textId="64EAB3F9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1B0737AB" w14:textId="7EEF5749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3EF48641" w14:textId="45CF3378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38F663DA" w14:textId="5F617331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388D0634" w14:textId="1533C5D8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7E39B7D9" w14:textId="074EEB82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79AD8E73" w14:textId="123EC2C6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0CC2D61D" w14:textId="299CC225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7DD0D456" w14:textId="4F6EF1B6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6E3BA05E" w14:textId="00841A68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66F5BCC1" w14:textId="7C57220F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35C29EF9" w14:textId="77777777" w:rsidR="00664A75" w:rsidRDefault="00664A75" w:rsidP="004D6034">
      <w:pPr>
        <w:rPr>
          <w:rFonts w:ascii="Times New Roman" w:hAnsi="Times New Roman" w:cs="Times New Roman"/>
          <w:sz w:val="24"/>
          <w:szCs w:val="24"/>
        </w:rPr>
      </w:pPr>
    </w:p>
    <w:p w14:paraId="6707F75B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37A948E8" w14:textId="3C7464E2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9</w:t>
      </w:r>
    </w:p>
    <w:p w14:paraId="745EC6DE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5F36A69B" w14:textId="0AB832BF" w:rsidR="00B767CF" w:rsidRPr="00B767CF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i. Implement face detection and eye detection using HAAR cascade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classifiers.</w:t>
      </w:r>
    </w:p>
    <w:p w14:paraId="48EC42D6" w14:textId="5F97C054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ii. Implement face detection using Viola Jones method and Adaboost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767CF">
        <w:rPr>
          <w:rFonts w:ascii="Times New Roman" w:hAnsi="Times New Roman" w:cs="Times New Roman"/>
          <w:bCs/>
          <w:sz w:val="28"/>
          <w:szCs w:val="28"/>
        </w:rPr>
        <w:t>training algorithm.</w:t>
      </w:r>
    </w:p>
    <w:p w14:paraId="730023A3" w14:textId="6786D8CA" w:rsidR="004D6034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iii. Implement car detection and pedestrian detection using HAAR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767CF">
        <w:rPr>
          <w:rFonts w:ascii="Times New Roman" w:hAnsi="Times New Roman" w:cs="Times New Roman"/>
          <w:bCs/>
          <w:sz w:val="28"/>
          <w:szCs w:val="28"/>
        </w:rPr>
        <w:t>cascade classifiers.</w:t>
      </w:r>
    </w:p>
    <w:p w14:paraId="3B37B14C" w14:textId="77777777" w:rsidR="0057315D" w:rsidRPr="00954B1F" w:rsidRDefault="0057315D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6764211E" w14:textId="375E4F94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Program: </w:t>
      </w:r>
    </w:p>
    <w:p w14:paraId="7B0C9ECE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import cv2</w:t>
      </w:r>
    </w:p>
    <w:p w14:paraId="2E352DF6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from google.colab.patches import cv2_imshow  # Import cv2_imshow for Colab</w:t>
      </w:r>
    </w:p>
    <w:p w14:paraId="49310A36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import matplotlib.pyplot as plt</w:t>
      </w:r>
    </w:p>
    <w:p w14:paraId="79619D4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30DB503C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Load pre-trained HAAR cascade classifiers for face and eye detection</w:t>
      </w:r>
    </w:p>
    <w:p w14:paraId="68A1E47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face_cascade = cv2.CascadeClassifier(cv2.data.haarcascades + 'haarcascade_frontalface_default.xml')</w:t>
      </w:r>
    </w:p>
    <w:p w14:paraId="25C76F5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eye_cascade = cv2.CascadeClassifier(cv2.data.haarcascades + 'haarcascade_eye.xml')</w:t>
      </w:r>
    </w:p>
    <w:p w14:paraId="6F06637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6321F144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Load an image</w:t>
      </w:r>
    </w:p>
    <w:p w14:paraId="2831AA6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image_path = "/content/saulgoodman.png"</w:t>
      </w:r>
    </w:p>
    <w:p w14:paraId="1463E09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image = cv2.imread(image_path)</w:t>
      </w:r>
    </w:p>
    <w:p w14:paraId="56AB647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gray_image = cv2.cvtColor(image, cv2.COLOR_BGR2GRAY)</w:t>
      </w:r>
    </w:p>
    <w:p w14:paraId="0839BC6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29FDF52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Detect faces in the image</w:t>
      </w:r>
    </w:p>
    <w:p w14:paraId="0EB3311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faces = face_cascade.detectMultiScale(gray_image, scaleFactor=1.3, minNeighbors=5, minSize=(30, 30))</w:t>
      </w:r>
    </w:p>
    <w:p w14:paraId="0B6FEBBF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5FB3B96E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lastRenderedPageBreak/>
        <w:t># Iterate over detected faces and draw rectangles around them</w:t>
      </w:r>
    </w:p>
    <w:p w14:paraId="0CDD8FE6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for (x, y, w, h) in faces:</w:t>
      </w:r>
    </w:p>
    <w:p w14:paraId="2AE6235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cv2.rectangle(image, (x, y), (x + w, y + h), (255, 0, 0), 2)</w:t>
      </w:r>
    </w:p>
    <w:p w14:paraId="59E7016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roi_gray = gray_image[y:y + h, x:x + w]</w:t>
      </w:r>
    </w:p>
    <w:p w14:paraId="0E2D676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roi_color = image[y:y + h, x:x + w]</w:t>
      </w:r>
    </w:p>
    <w:p w14:paraId="7EE45026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17E3C66E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# Detect eyes within each face region</w:t>
      </w:r>
    </w:p>
    <w:p w14:paraId="184030EC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eyes = eye_cascade.detectMultiScale(roi_gray)</w:t>
      </w:r>
    </w:p>
    <w:p w14:paraId="71A181B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for (ex, ey, ew, eh) in eyes:</w:t>
      </w:r>
    </w:p>
    <w:p w14:paraId="5BFAE56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    cv2.rectangle(roi_color, (ex, ey), (ex + ew, ey + eh), (0, 255, 0), 2)</w:t>
      </w:r>
    </w:p>
    <w:p w14:paraId="433EC39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59E202F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Display the image with detected faces and eyes using cv2_imshow</w:t>
      </w:r>
    </w:p>
    <w:p w14:paraId="3190608C" w14:textId="6C040BFC" w:rsid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cv2_imshow(image)</w:t>
      </w:r>
    </w:p>
    <w:p w14:paraId="724CA094" w14:textId="77777777" w:rsidR="00525DBC" w:rsidRPr="000E6B64" w:rsidRDefault="00525DBC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0AD49EF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19E36E3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Detect faces in the image</w:t>
      </w:r>
    </w:p>
    <w:p w14:paraId="4507A020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faces = face_cascade.detectMultiScale(image, scaleFactor=1.3, minNeighbors=5, minSize=(30, 30))</w:t>
      </w:r>
    </w:p>
    <w:p w14:paraId="5096C04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425BE0D3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Draw rectangles around detected faces</w:t>
      </w:r>
    </w:p>
    <w:p w14:paraId="59CCE7D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for (x, y, w, h) in faces:</w:t>
      </w:r>
    </w:p>
    <w:p w14:paraId="24E770EF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cv2.rectangle(image, (x, y), (x + w, y + h), (255, 0, 0), 2)</w:t>
      </w:r>
    </w:p>
    <w:p w14:paraId="5DE45963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1C461FA1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Display the image with detected faces</w:t>
      </w:r>
    </w:p>
    <w:p w14:paraId="4938363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cv2_imshow(image)</w:t>
      </w:r>
    </w:p>
    <w:p w14:paraId="0C847D7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cv2.waitKey(0)</w:t>
      </w:r>
    </w:p>
    <w:p w14:paraId="51CE6C37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lastRenderedPageBreak/>
        <w:t>cv2.destroyAllWindows()</w:t>
      </w:r>
    </w:p>
    <w:p w14:paraId="771A4AF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46BB403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Specify the paths to the Haar cascade XML files</w:t>
      </w:r>
    </w:p>
    <w:p w14:paraId="189B97A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car_cascade_path = '/content/haarcascade_car.xml'</w:t>
      </w:r>
    </w:p>
    <w:p w14:paraId="2415F6C7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pedestrian_cascade_path = '/content/haarcascade_fullbody.xml'</w:t>
      </w:r>
    </w:p>
    <w:p w14:paraId="79A8F59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61E2EF7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Load the Haar cascade classifiers for car and pedestrian detection</w:t>
      </w:r>
    </w:p>
    <w:p w14:paraId="5A094587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car_cascade = cv2.CascadeClassifier(car_cascade_path)</w:t>
      </w:r>
    </w:p>
    <w:p w14:paraId="30BD26B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pedestrian_cascade = cv2.CascadeClassifier(pedestrian_cascade_path)</w:t>
      </w:r>
    </w:p>
    <w:p w14:paraId="6382BF5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29F3B21E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Load an image for detection</w:t>
      </w:r>
    </w:p>
    <w:p w14:paraId="0504FB40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image_path = "/content/anthony-rosset-YLaLy6wlDiY-unsplash.jpg"</w:t>
      </w:r>
    </w:p>
    <w:p w14:paraId="2B276B44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image = cv2.imread(image_path)</w:t>
      </w:r>
    </w:p>
    <w:p w14:paraId="224ADF34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gray_image = cv2.cvtColor(image, cv2.COLOR_BGR2GRAY)</w:t>
      </w:r>
    </w:p>
    <w:p w14:paraId="2D619D04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14D1751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Detect cars in the image</w:t>
      </w:r>
    </w:p>
    <w:p w14:paraId="4286275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cars = car_cascade.detectMultiScale(gray_image, scaleFactor=1.1, minNeighbors=5, minSize=(20, 20))</w:t>
      </w:r>
    </w:p>
    <w:p w14:paraId="2F9FCD4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20922D9A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Detect pedestrians in the image</w:t>
      </w:r>
    </w:p>
    <w:p w14:paraId="22EC3182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pedestrians = pedestrian_cascade.detectMultiScale(gray_image, scaleFactor=1.1, minNeighbors=5, minSize=(20, 20))</w:t>
      </w:r>
    </w:p>
    <w:p w14:paraId="5A34036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18740CBF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Brighter colors for drawing rectangles</w:t>
      </w:r>
    </w:p>
    <w:p w14:paraId="3719ABF1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car_color = (0, 0, 255)  # Bright red (BGR color format)</w:t>
      </w:r>
    </w:p>
    <w:p w14:paraId="0A40DFA9" w14:textId="421193C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pedestrian_color = (0, 255, 0)  # Bright green (BGR color format)</w:t>
      </w:r>
    </w:p>
    <w:p w14:paraId="75D11628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lastRenderedPageBreak/>
        <w:t># Line thickness for drawing rectangles</w:t>
      </w:r>
    </w:p>
    <w:p w14:paraId="714BEC7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line_thickness = 8  # Adjust as needed for thicker borders</w:t>
      </w:r>
    </w:p>
    <w:p w14:paraId="08BBC630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26AEC607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Loop through the detected cars and draw rectangles with thicker borders</w:t>
      </w:r>
    </w:p>
    <w:p w14:paraId="19EFC2E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for (x, y, w, h) in cars:</w:t>
      </w:r>
    </w:p>
    <w:p w14:paraId="1E15C369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cv2.rectangle(image, (x, y), (x + w, y + h), car_color, line_thickness)</w:t>
      </w:r>
    </w:p>
    <w:p w14:paraId="43F6474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5A19F245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Loop through the detected pedestrians and draw rectangles with thicker borders</w:t>
      </w:r>
    </w:p>
    <w:p w14:paraId="30701BB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for (x, y, w, h) in pedestrians:</w:t>
      </w:r>
    </w:p>
    <w:p w14:paraId="57E4A688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 xml:space="preserve">    cv2.rectangle(image, (x, y), (x + w, y + h), pedestrian_color, line_thickness)</w:t>
      </w:r>
    </w:p>
    <w:p w14:paraId="79D581D3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0EE2745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Convert the image from BGR to RGB for displaying with matplotlib</w:t>
      </w:r>
    </w:p>
    <w:p w14:paraId="2096DF3D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image_rgb = cv2.cvtColor(image, cv2.COLOR_BGR2RGB)</w:t>
      </w:r>
    </w:p>
    <w:p w14:paraId="56FEFDA0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0F54D47F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# Display the image with detected cars and pedestrians</w:t>
      </w:r>
    </w:p>
    <w:p w14:paraId="4468B8C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plt.imshow(image_rgb)</w:t>
      </w:r>
    </w:p>
    <w:p w14:paraId="0086277B" w14:textId="77777777" w:rsidR="000E6B64" w:rsidRP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plt.axis('off')  # Turn off axis labels</w:t>
      </w:r>
    </w:p>
    <w:p w14:paraId="381FBE47" w14:textId="20321F38" w:rsidR="0057315D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  <w:r w:rsidRPr="000E6B64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3DE465C2" w14:textId="2FD59B64" w:rsidR="000E6B64" w:rsidRDefault="000E6B64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30B71775" w14:textId="3FE1F1B7" w:rsidR="00511EEA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5A02DD95" w14:textId="779F9E19" w:rsidR="00511EEA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4181206A" w14:textId="6535C767" w:rsidR="00511EEA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5B2FB825" w14:textId="377BDE4B" w:rsidR="00511EEA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260BACC1" w14:textId="54072A5D" w:rsidR="00511EEA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31F116B7" w14:textId="77777777" w:rsidR="00511EEA" w:rsidRPr="000E6B64" w:rsidRDefault="00511EEA" w:rsidP="000E6B64">
      <w:pPr>
        <w:rPr>
          <w:rFonts w:ascii="Times New Roman" w:hAnsi="Times New Roman" w:cs="Times New Roman"/>
          <w:bCs/>
          <w:sz w:val="28"/>
          <w:szCs w:val="28"/>
        </w:rPr>
      </w:pPr>
    </w:p>
    <w:p w14:paraId="4E04E934" w14:textId="21B71144" w:rsidR="000E6B64" w:rsidRDefault="004D6034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0732CF62" w14:textId="4421569F" w:rsidR="000E6B64" w:rsidRDefault="006A7C61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</w:t>
      </w:r>
    </w:p>
    <w:p w14:paraId="3ABAFE4A" w14:textId="2EE43658" w:rsidR="000E6B64" w:rsidRDefault="006A7C61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2" w:author="Rushik Rathod" w:date="2023-10-03T22:07:00Z">
          <w:pPr/>
        </w:pPrChange>
      </w:pPr>
      <w:r w:rsidRPr="006A7C61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6669000" wp14:editId="37AF3AA0">
            <wp:extent cx="4884843" cy="393226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1012" w14:textId="77777777" w:rsidR="00462266" w:rsidRDefault="00462266" w:rsidP="00D4767D">
      <w:pPr>
        <w:rPr>
          <w:rFonts w:ascii="Times New Roman" w:hAnsi="Times New Roman" w:cs="Times New Roman"/>
          <w:bCs/>
          <w:sz w:val="28"/>
          <w:szCs w:val="28"/>
        </w:rPr>
      </w:pPr>
    </w:p>
    <w:p w14:paraId="78D0332E" w14:textId="4A36E3E1" w:rsidR="00D4767D" w:rsidRDefault="006A7C61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D4767D">
        <w:rPr>
          <w:rFonts w:ascii="Times New Roman" w:hAnsi="Times New Roman" w:cs="Times New Roman"/>
          <w:bCs/>
          <w:sz w:val="28"/>
          <w:szCs w:val="28"/>
        </w:rPr>
        <w:t>i</w:t>
      </w:r>
    </w:p>
    <w:p w14:paraId="6A901274" w14:textId="6F0A4568" w:rsidR="006A7C61" w:rsidRDefault="00320F76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3" w:author="Rushik Rathod" w:date="2023-10-03T22:07:00Z">
          <w:pPr/>
        </w:pPrChange>
      </w:pPr>
      <w:r w:rsidRPr="006A7C61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797C8568" wp14:editId="3916D081">
            <wp:extent cx="2514818" cy="26672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1D10" w14:textId="752694A0" w:rsidR="00204DD6" w:rsidRDefault="00204DD6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i</w:t>
      </w:r>
      <w:r w:rsidR="00D4767D">
        <w:rPr>
          <w:rFonts w:ascii="Times New Roman" w:hAnsi="Times New Roman" w:cs="Times New Roman"/>
          <w:bCs/>
          <w:sz w:val="28"/>
          <w:szCs w:val="28"/>
        </w:rPr>
        <w:t>ii</w:t>
      </w:r>
    </w:p>
    <w:p w14:paraId="099098A1" w14:textId="1C2452DB" w:rsidR="0057315D" w:rsidRDefault="0057315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4" w:author="Rushik Rathod" w:date="2023-10-03T22:07:00Z">
          <w:pPr/>
        </w:pPrChange>
      </w:pPr>
      <w:r w:rsidRPr="0057315D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9BC4235" wp14:editId="520D2A0F">
            <wp:extent cx="4740051" cy="3162574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642A" w14:textId="77777777" w:rsidR="00FB6193" w:rsidRDefault="00FB6193" w:rsidP="00D4767D">
      <w:pPr>
        <w:rPr>
          <w:rFonts w:ascii="Times New Roman" w:hAnsi="Times New Roman" w:cs="Times New Roman"/>
          <w:bCs/>
          <w:sz w:val="28"/>
          <w:szCs w:val="28"/>
        </w:rPr>
      </w:pPr>
    </w:p>
    <w:p w14:paraId="66485A9A" w14:textId="2073BE53" w:rsidR="00D4767D" w:rsidRDefault="00204DD6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5" w:author="Rushik Rathod" w:date="2023-10-03T22:07:00Z">
          <w:pPr/>
        </w:pPrChange>
      </w:pPr>
      <w:r w:rsidRPr="00204DD6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9716076" wp14:editId="29796259">
            <wp:extent cx="4755292" cy="2705334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7CDC" w14:textId="78FEF195" w:rsidR="00D4767D" w:rsidRPr="00D4767D" w:rsidRDefault="0057315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6" w:author="Rushik Rathod" w:date="2023-10-03T22:07:00Z">
          <w:pPr/>
        </w:pPrChange>
      </w:pPr>
      <w:r w:rsidRPr="0057315D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lastRenderedPageBreak/>
        <w:drawing>
          <wp:inline distT="0" distB="0" distL="0" distR="0" wp14:anchorId="7316C3A8" wp14:editId="4B5D0129">
            <wp:extent cx="4747671" cy="3154953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7F4D" w14:textId="77777777" w:rsidR="00D4767D" w:rsidRDefault="00D4767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15D091" w14:textId="34A9FDA8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In this practical, I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applied HAAR cascade classifiers for face, eye, car, and pedestrian detection, demonstrating robust object detection techniques in different contexts.</w:t>
      </w:r>
    </w:p>
    <w:p w14:paraId="7CEF2AA8" w14:textId="64D2CD91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06252559" w14:textId="5A166980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28DA26BF" w14:textId="540D3FA8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1B4FFACE" w14:textId="66558474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79C74B40" w14:textId="6D9ED2C7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0109184E" w14:textId="54F60D20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7E626594" w14:textId="1FDFEC15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6C70AB48" w14:textId="3967D833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5FDDFDDC" w14:textId="6260B8E3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33A1BFBF" w14:textId="5F45CFB6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143E6458" w14:textId="389C34AC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5B9D86DF" w14:textId="77777777" w:rsidR="000E6B64" w:rsidRDefault="000E6B64" w:rsidP="004D6034">
      <w:pPr>
        <w:rPr>
          <w:rFonts w:ascii="Times New Roman" w:hAnsi="Times New Roman" w:cs="Times New Roman"/>
          <w:sz w:val="24"/>
          <w:szCs w:val="24"/>
        </w:rPr>
      </w:pPr>
    </w:p>
    <w:p w14:paraId="7E446304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2097978D" w14:textId="584F0B44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commentRangeStart w:id="47"/>
      <w:commentRangeStart w:id="48"/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commentRangeEnd w:id="47"/>
      <w:r>
        <w:rPr>
          <w:rStyle w:val="CommentReference"/>
        </w:rPr>
        <w:commentReference w:id="47"/>
      </w:r>
      <w:commentRangeEnd w:id="48"/>
      <w:r w:rsidR="00C85596">
        <w:rPr>
          <w:rFonts w:ascii="Times New Roman" w:hAnsi="Times New Roman" w:cs="Times New Roman"/>
          <w:b/>
          <w:bCs/>
          <w:sz w:val="36"/>
          <w:szCs w:val="36"/>
        </w:rPr>
        <w:t>0</w:t>
      </w:r>
      <w:r>
        <w:rPr>
          <w:rStyle w:val="CommentReference"/>
        </w:rPr>
        <w:commentReference w:id="48"/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729DC2E1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76536F30" w14:textId="77777777" w:rsidR="00B767CF" w:rsidRPr="00B767CF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i. Implement code to perform feature extraction on given images of faces using Histogram of Gradients.</w:t>
      </w:r>
    </w:p>
    <w:p w14:paraId="79DD731A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ii. Implement code to apply Principal Component Analysis on extracted features in objective i.</w:t>
      </w:r>
    </w:p>
    <w:p w14:paraId="294A1698" w14:textId="5425A74F" w:rsidR="004D6034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iii. Implement code to recognize faces using the SVM classifier.</w:t>
      </w:r>
    </w:p>
    <w:p w14:paraId="0D79C954" w14:textId="77777777" w:rsidR="000E6B64" w:rsidRPr="00954B1F" w:rsidRDefault="000E6B6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1A518B94" w14:textId="4DC272EE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Program: </w:t>
      </w:r>
    </w:p>
    <w:p w14:paraId="5725F7A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import matplotlib.pyplot as plt</w:t>
      </w:r>
    </w:p>
    <w:p w14:paraId="6699EF78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from skimage import io, feature</w:t>
      </w:r>
    </w:p>
    <w:p w14:paraId="3A84C4D5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from skimage.color import rgb2gray</w:t>
      </w:r>
    </w:p>
    <w:p w14:paraId="127FEAF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from sklearn.decomposition import PCA</w:t>
      </w:r>
    </w:p>
    <w:p w14:paraId="5066839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import numpy as np</w:t>
      </w:r>
    </w:p>
    <w:p w14:paraId="07D2FA9F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43E5532B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4FB4754F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Load an image of a face (replace with your image path)</w:t>
      </w:r>
    </w:p>
    <w:p w14:paraId="590525A0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image_path = "/content/download (1).jpeg"</w:t>
      </w:r>
    </w:p>
    <w:p w14:paraId="3581415E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image = io.imread(image_path)</w:t>
      </w:r>
    </w:p>
    <w:p w14:paraId="3AB58F9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6253330E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Convert the image to grayscale</w:t>
      </w:r>
    </w:p>
    <w:p w14:paraId="2CDA82B1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gray_image = rgb2gray(image)</w:t>
      </w:r>
    </w:p>
    <w:p w14:paraId="55D49BA3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5863A62A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Compute HOG features</w:t>
      </w:r>
    </w:p>
    <w:p w14:paraId="01EA6CF5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hog_features, hog_image = feature.hog(gray_image, visualize=True)</w:t>
      </w:r>
    </w:p>
    <w:p w14:paraId="1962A25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77FB7578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Display the original image</w:t>
      </w:r>
    </w:p>
    <w:p w14:paraId="04D66978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lastRenderedPageBreak/>
        <w:t>plt.figure(figsize=(8, 4))</w:t>
      </w:r>
    </w:p>
    <w:p w14:paraId="3098D13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plt.subplot(121)</w:t>
      </w:r>
    </w:p>
    <w:p w14:paraId="719F4D1F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plt.imshow(image, cmap='gray')</w:t>
      </w:r>
    </w:p>
    <w:p w14:paraId="075EA12A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plt.title('Original Image')</w:t>
      </w:r>
    </w:p>
    <w:p w14:paraId="5459885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plt.axis('off')</w:t>
      </w:r>
    </w:p>
    <w:p w14:paraId="09CF973F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7BE9FD1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Display the HOG image</w:t>
      </w:r>
    </w:p>
    <w:p w14:paraId="5AA0285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plt.subplot(122)</w:t>
      </w:r>
    </w:p>
    <w:p w14:paraId="4D384D2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plt.imshow(hog_image, cmap='gray')</w:t>
      </w:r>
    </w:p>
    <w:p w14:paraId="03F57A5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plt.title('HOG Features')</w:t>
      </w:r>
    </w:p>
    <w:p w14:paraId="7B62F78D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plt.axis('off')</w:t>
      </w:r>
    </w:p>
    <w:p w14:paraId="1EBFD2E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400B03B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plt.tight_layout()</w:t>
      </w:r>
    </w:p>
    <w:p w14:paraId="01998F5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plt.show()</w:t>
      </w:r>
    </w:p>
    <w:p w14:paraId="7B1CE7F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1EFC46D4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Print the HOG feature vector (histogram)</w:t>
      </w:r>
    </w:p>
    <w:p w14:paraId="4F35EC5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print("HOG Feature Vector (Histogram):")</w:t>
      </w:r>
    </w:p>
    <w:p w14:paraId="62B8775B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print(hog_features)</w:t>
      </w:r>
    </w:p>
    <w:p w14:paraId="59C7CF4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61679BE0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5ED3CC58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Extracted HOG features (replace with your own features)</w:t>
      </w:r>
    </w:p>
    <w:p w14:paraId="7E53425A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hog_features = np.array([0.1, 0.2, 0.3, 0.4, 0.5, 0.6, 0.7, 0.8, 0.9, 1.0])</w:t>
      </w:r>
    </w:p>
    <w:p w14:paraId="5B25769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4743A7D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Create a PCA instance without specifying the number of components</w:t>
      </w:r>
    </w:p>
    <w:p w14:paraId="0B73672D" w14:textId="4299785E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pca = PCA()</w:t>
      </w:r>
    </w:p>
    <w:p w14:paraId="6549DD3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lastRenderedPageBreak/>
        <w:t># Fit the PCA model to the HOG features</w:t>
      </w:r>
    </w:p>
    <w:p w14:paraId="5DB7BBAD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pca.fit(hog_features.reshape(-1, 1))  # Reshape to a single feature per sample</w:t>
      </w:r>
    </w:p>
    <w:p w14:paraId="6CA7C6FE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7B89F4BB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Transform the features into the PCA space</w:t>
      </w:r>
    </w:p>
    <w:p w14:paraId="767EB0E0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hog_features_pca = pca.transform(hog_features.reshape(-1, 1))</w:t>
      </w:r>
    </w:p>
    <w:p w14:paraId="755486D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46C51376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Explained variance ratio of all components</w:t>
      </w:r>
    </w:p>
    <w:p w14:paraId="1188625F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explained_variance_ratio = pca.explained_variance_ratio_</w:t>
      </w:r>
    </w:p>
    <w:p w14:paraId="38329B72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08824274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# Print the transformed features and explained variance</w:t>
      </w:r>
    </w:p>
    <w:p w14:paraId="083C0E0C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print("Transformed HOG Features (PCA):")</w:t>
      </w:r>
    </w:p>
    <w:p w14:paraId="02F394CA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print(hog_features_pca)</w:t>
      </w:r>
    </w:p>
    <w:p w14:paraId="559FC639" w14:textId="77777777" w:rsidR="00D621A8" w:rsidRP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print("Explained Variance Ratio:")</w:t>
      </w:r>
    </w:p>
    <w:p w14:paraId="37C0036E" w14:textId="7B5BD2E6" w:rsidR="00D621A8" w:rsidRDefault="00D621A8" w:rsidP="00D621A8">
      <w:pPr>
        <w:rPr>
          <w:rFonts w:ascii="Times New Roman" w:hAnsi="Times New Roman" w:cs="Times New Roman"/>
          <w:bCs/>
          <w:sz w:val="28"/>
          <w:szCs w:val="28"/>
        </w:rPr>
      </w:pPr>
      <w:r w:rsidRPr="00D621A8">
        <w:rPr>
          <w:rFonts w:ascii="Times New Roman" w:hAnsi="Times New Roman" w:cs="Times New Roman"/>
          <w:bCs/>
          <w:sz w:val="28"/>
          <w:szCs w:val="28"/>
        </w:rPr>
        <w:t>print(explained_variance_ratio)</w:t>
      </w:r>
    </w:p>
    <w:p w14:paraId="0CB6B58C" w14:textId="77777777" w:rsidR="00DA45BF" w:rsidRDefault="00DA45BF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66E16D9D" w14:textId="1E1C3048" w:rsidR="00D621A8" w:rsidRDefault="00DA45BF" w:rsidP="00D621A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45BF">
        <w:rPr>
          <w:rFonts w:ascii="Times New Roman" w:hAnsi="Times New Roman" w:cs="Times New Roman"/>
          <w:b/>
          <w:bCs/>
          <w:sz w:val="28"/>
          <w:szCs w:val="28"/>
        </w:rPr>
        <w:t>iii)</w:t>
      </w:r>
    </w:p>
    <w:p w14:paraId="4DD1F02F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sklearn.datasets import fetch_lfw_people</w:t>
      </w:r>
    </w:p>
    <w:p w14:paraId="09F82CB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faces = fetch_lfw_people(min_faces_per_person=60)</w:t>
      </w:r>
    </w:p>
    <w:p w14:paraId="10D93D8F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791B43D4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faces.DESCR</w:t>
      </w:r>
    </w:p>
    <w:p w14:paraId="260614A7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52530F3A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import matplotlib.pyplot as plt</w:t>
      </w:r>
    </w:p>
    <w:p w14:paraId="577C05A0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4BF0B7FF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fig, splts = plt.subplots(2, 4)</w:t>
      </w:r>
    </w:p>
    <w:p w14:paraId="6CCF888D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for i, splts in enumerate(splts.flat):</w:t>
      </w:r>
    </w:p>
    <w:p w14:paraId="70B67E09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  splts.imshow(faces.images[i], cmap='magma')</w:t>
      </w:r>
    </w:p>
    <w:p w14:paraId="240E0001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splts.set(xticks=[], yticks=[],</w:t>
      </w:r>
    </w:p>
    <w:p w14:paraId="4822ED05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    xlabel=faces.target_names[faces.target[i]])</w:t>
      </w:r>
    </w:p>
    <w:p w14:paraId="7EEBBDAB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34D835B1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sklearn.model_selection import train_test_split</w:t>
      </w:r>
    </w:p>
    <w:p w14:paraId="6590A8C8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79A7E68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X = faces.data</w:t>
      </w:r>
    </w:p>
    <w:p w14:paraId="3944D6FD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y = faces.target</w:t>
      </w:r>
    </w:p>
    <w:p w14:paraId="20F87610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76D60898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X_train, X_test, y_train, y_test = train_test_split(X, y, test_size=0.4, random_state=42)</w:t>
      </w:r>
    </w:p>
    <w:p w14:paraId="0C14A5AF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0F24E4CC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sklearn.svm import SVC</w:t>
      </w:r>
    </w:p>
    <w:p w14:paraId="156A1EC2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sklearn.decomposition import PCA as RandomizedPCA</w:t>
      </w:r>
    </w:p>
    <w:p w14:paraId="232AB83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sklearn.pipeline import make_pipeline</w:t>
      </w:r>
    </w:p>
    <w:p w14:paraId="38EAEC1B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27708986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# For dimensionality reduction</w:t>
      </w:r>
    </w:p>
    <w:p w14:paraId="2358989F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pca = RandomizedPCA(n_components=150, whiten=True, random_state=42)</w:t>
      </w:r>
    </w:p>
    <w:p w14:paraId="18E3D56B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svc = SVC(kernel='rbf', class_weight='balanced')</w:t>
      </w:r>
    </w:p>
    <w:p w14:paraId="777F328C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model = make_pipeline(pca, svc)</w:t>
      </w:r>
    </w:p>
    <w:p w14:paraId="65C32C67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0B8B5BE4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model.fit(X_train, y_train)</w:t>
      </w:r>
    </w:p>
    <w:p w14:paraId="7C50DF97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6F6DC332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sklearn.metrics import accuracy_score</w:t>
      </w:r>
    </w:p>
    <w:p w14:paraId="60E658E3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3DC92A48" w14:textId="4C4389BA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predictions = model.predict(X_test)</w:t>
      </w:r>
    </w:p>
    <w:p w14:paraId="6967E3E5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lastRenderedPageBreak/>
        <w:t>accuracy_score(predictions, y_test)</w:t>
      </w:r>
    </w:p>
    <w:p w14:paraId="519EBCE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69791E8C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from colorama import Fore</w:t>
      </w:r>
    </w:p>
    <w:p w14:paraId="6695D4B2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1D0DA9D3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incorrect = 0</w:t>
      </w:r>
    </w:p>
    <w:p w14:paraId="3038D27A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0EEF6F76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length = len(predictions)</w:t>
      </w:r>
    </w:p>
    <w:p w14:paraId="1293ACE1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465BF141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print("Actual\t\t\t\tPredicted\n")</w:t>
      </w:r>
    </w:p>
    <w:p w14:paraId="50432952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</w:p>
    <w:p w14:paraId="3B951F68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for i in range(len(predictions)):</w:t>
      </w:r>
    </w:p>
    <w:p w14:paraId="62E2B2D8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if predictions[i] != y_test[i]: # if predictions and actual values are not equal</w:t>
      </w:r>
    </w:p>
    <w:p w14:paraId="2DF3EF0C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prediction_name = faces.target_names[predictions[predictions[i]]] # Getting the predicted name</w:t>
      </w:r>
    </w:p>
    <w:p w14:paraId="02266C64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actual_name = faces.target_names[y_test[y_test[i]]] # Getting the actual name</w:t>
      </w:r>
    </w:p>
    <w:p w14:paraId="1718E151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incorrect+=1 </w:t>
      </w:r>
    </w:p>
    <w:p w14:paraId="3088A19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print("{}\t\t\t{}".format(Fore.GREEN + actual_name, Fore.RED+prediction_name))</w:t>
      </w:r>
    </w:p>
    <w:p w14:paraId="04ACF5EE" w14:textId="77777777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 xml:space="preserve">        </w:t>
      </w:r>
    </w:p>
    <w:p w14:paraId="3A74EDDC" w14:textId="7A636288" w:rsidR="00A15238" w:rsidRPr="00A15238" w:rsidRDefault="00A15238" w:rsidP="00A15238">
      <w:pPr>
        <w:rPr>
          <w:rFonts w:ascii="Times New Roman" w:hAnsi="Times New Roman" w:cs="Times New Roman"/>
          <w:bCs/>
          <w:sz w:val="28"/>
          <w:szCs w:val="28"/>
        </w:rPr>
      </w:pPr>
      <w:r w:rsidRPr="00A15238">
        <w:rPr>
          <w:rFonts w:ascii="Times New Roman" w:hAnsi="Times New Roman" w:cs="Times New Roman"/>
          <w:bCs/>
          <w:sz w:val="28"/>
          <w:szCs w:val="28"/>
        </w:rPr>
        <w:t>print("{} are classified as correct and {} are classified as incorrect!".format(length-incorrect, incorrect))</w:t>
      </w:r>
    </w:p>
    <w:p w14:paraId="588AD3CB" w14:textId="77777777" w:rsidR="00DA45BF" w:rsidRPr="00D621A8" w:rsidRDefault="00DA45BF" w:rsidP="00D621A8">
      <w:pPr>
        <w:rPr>
          <w:rFonts w:ascii="Times New Roman" w:hAnsi="Times New Roman" w:cs="Times New Roman"/>
          <w:bCs/>
          <w:sz w:val="28"/>
          <w:szCs w:val="28"/>
        </w:rPr>
      </w:pPr>
    </w:p>
    <w:p w14:paraId="281757CB" w14:textId="77777777" w:rsidR="0098558D" w:rsidRDefault="0098558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F274F8" w14:textId="77777777" w:rsidR="0098558D" w:rsidRDefault="0098558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5C9990" w14:textId="77777777" w:rsidR="0098558D" w:rsidRDefault="0098558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937C03" w14:textId="77777777" w:rsidR="0098558D" w:rsidRDefault="0098558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6475BF" w14:textId="2959FEDF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18A35CB4" w14:textId="487AACCB" w:rsidR="00D4767D" w:rsidRDefault="00D4767D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49" w:author="Rushik Rathod" w:date="2023-10-03T22:08:00Z">
          <w:pPr/>
        </w:pPrChange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453DF4" w:rsidRPr="00453DF4">
        <w:rPr>
          <w:noProof/>
        </w:rPr>
        <w:t xml:space="preserve"> </w:t>
      </w:r>
      <w:r w:rsidR="00453DF4" w:rsidRPr="00453DF4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17EB8188" wp14:editId="33D7D41B">
            <wp:extent cx="5943600" cy="3896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D9DC" w14:textId="77777777" w:rsidR="00DA762C" w:rsidRDefault="00D4767D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ii</w:t>
      </w:r>
    </w:p>
    <w:p w14:paraId="4E28168B" w14:textId="71BF9FD0" w:rsidR="00D4767D" w:rsidRDefault="00DA762C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50" w:author="Rushik Rathod" w:date="2023-10-03T22:08:00Z">
          <w:pPr/>
        </w:pPrChange>
      </w:pPr>
      <w:r w:rsidRPr="00DA762C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AD39AA3" wp14:editId="02E04B91">
            <wp:extent cx="4359018" cy="2339543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4CB2" w14:textId="77777777" w:rsidR="00A15238" w:rsidRDefault="00A15238" w:rsidP="00D4767D">
      <w:pPr>
        <w:rPr>
          <w:rFonts w:ascii="Times New Roman" w:hAnsi="Times New Roman" w:cs="Times New Roman"/>
          <w:bCs/>
          <w:sz w:val="28"/>
          <w:szCs w:val="28"/>
        </w:rPr>
      </w:pPr>
    </w:p>
    <w:p w14:paraId="389CE342" w14:textId="57DD4109" w:rsidR="00A15238" w:rsidRDefault="00A15238" w:rsidP="00D4767D">
      <w:pPr>
        <w:rPr>
          <w:rFonts w:ascii="Times New Roman" w:hAnsi="Times New Roman" w:cs="Times New Roman"/>
          <w:bCs/>
          <w:sz w:val="28"/>
          <w:szCs w:val="28"/>
        </w:rPr>
      </w:pPr>
    </w:p>
    <w:p w14:paraId="5E14D5CD" w14:textId="77777777" w:rsidR="00C378D5" w:rsidRDefault="00C378D5" w:rsidP="00D4767D">
      <w:pPr>
        <w:rPr>
          <w:rFonts w:ascii="Times New Roman" w:hAnsi="Times New Roman" w:cs="Times New Roman"/>
          <w:bCs/>
          <w:sz w:val="28"/>
          <w:szCs w:val="28"/>
        </w:rPr>
      </w:pPr>
    </w:p>
    <w:p w14:paraId="2ED5A6AD" w14:textId="16ED19FF" w:rsidR="00A15238" w:rsidRDefault="00C06CD1" w:rsidP="00D4767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i</w:t>
      </w:r>
      <w:r w:rsidR="00D4767D">
        <w:rPr>
          <w:rFonts w:ascii="Times New Roman" w:hAnsi="Times New Roman" w:cs="Times New Roman"/>
          <w:bCs/>
          <w:sz w:val="28"/>
          <w:szCs w:val="28"/>
        </w:rPr>
        <w:t>ii</w:t>
      </w:r>
    </w:p>
    <w:p w14:paraId="124DB0A9" w14:textId="2D272CD2" w:rsidR="00C06CD1" w:rsidRDefault="00C06CD1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51" w:author="Rushik Rathod" w:date="2023-10-03T22:08:00Z">
          <w:pPr/>
        </w:pPrChange>
      </w:pPr>
      <w:r w:rsidRPr="00A1523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2EF45E3" wp14:editId="4058E7E3">
            <wp:extent cx="5776461" cy="3863675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B254" w14:textId="7235BF04" w:rsidR="00D4767D" w:rsidRDefault="00A15238" w:rsidP="00957444">
      <w:pPr>
        <w:rPr>
          <w:rFonts w:ascii="Times New Roman" w:hAnsi="Times New Roman" w:cs="Times New Roman"/>
          <w:bCs/>
          <w:sz w:val="28"/>
          <w:szCs w:val="28"/>
        </w:rPr>
        <w:pPrChange w:id="52" w:author="Rushik Rathod" w:date="2023-10-03T22:08:00Z">
          <w:pPr/>
        </w:pPrChange>
      </w:pPr>
      <w:r w:rsidRPr="00A1523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lastRenderedPageBreak/>
        <w:drawing>
          <wp:inline distT="0" distB="0" distL="0" distR="0" wp14:anchorId="4E8CAB22" wp14:editId="12EDF2C5">
            <wp:extent cx="5075360" cy="408467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A630" w14:textId="67060AD5" w:rsidR="00A15238" w:rsidRDefault="00A15238" w:rsidP="00957444">
      <w:pPr>
        <w:rPr>
          <w:rFonts w:ascii="Times New Roman" w:hAnsi="Times New Roman" w:cs="Times New Roman"/>
          <w:bCs/>
          <w:sz w:val="28"/>
          <w:szCs w:val="28"/>
        </w:rPr>
        <w:pPrChange w:id="53" w:author="Rushik Rathod" w:date="2023-10-03T22:08:00Z">
          <w:pPr/>
        </w:pPrChange>
      </w:pPr>
      <w:r w:rsidRPr="00A1523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6DDA6DF6" wp14:editId="4CD6E845">
            <wp:extent cx="5460423" cy="2247880"/>
            <wp:effectExtent l="0" t="0" r="698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961"/>
                    <a:stretch/>
                  </pic:blipFill>
                  <pic:spPr bwMode="auto">
                    <a:xfrm>
                      <a:off x="0" y="0"/>
                      <a:ext cx="5460945" cy="224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5D1BD" w14:textId="77777777" w:rsidR="00A15238" w:rsidRDefault="00A15238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05F714" w14:textId="6B667EA8" w:rsidR="004D6034" w:rsidRDefault="004D6034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In this practical, I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performed facial feature extraction with Histogram of Gradients, applied Principal Component Analysis (PCA) on the features, and achieved facial recognition using SVM classifiers</w:t>
      </w:r>
      <w:r w:rsidR="00B767CF">
        <w:rPr>
          <w:rFonts w:ascii="Times New Roman" w:hAnsi="Times New Roman" w:cs="Times New Roman"/>
          <w:bCs/>
          <w:sz w:val="28"/>
          <w:szCs w:val="28"/>
        </w:rPr>
        <w:t>.</w:t>
      </w:r>
    </w:p>
    <w:p w14:paraId="11E49A2D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7B820BFB" w14:textId="015FE826" w:rsidR="00A15238" w:rsidRDefault="00A15238" w:rsidP="004D6034">
      <w:pPr>
        <w:rPr>
          <w:rFonts w:ascii="Times New Roman" w:hAnsi="Times New Roman" w:cs="Times New Roman"/>
          <w:sz w:val="24"/>
          <w:szCs w:val="24"/>
        </w:rPr>
      </w:pPr>
    </w:p>
    <w:p w14:paraId="0F114638" w14:textId="71B94163" w:rsidR="004D6034" w:rsidRPr="00EA6630" w:rsidRDefault="004D6034" w:rsidP="004D603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lastRenderedPageBreak/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1</w:t>
      </w:r>
    </w:p>
    <w:p w14:paraId="24BF988E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6B7EFAEC" w14:textId="77777777" w:rsidR="0033006F" w:rsidRDefault="0033006F" w:rsidP="00B767C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ACE238D" w14:textId="04E1F4F4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i. Implement code to extract facial landmarks on given images.</w:t>
      </w:r>
    </w:p>
    <w:p w14:paraId="6136AEC3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ii. Implement code to merge faces (face swaps) using extracted facial landmark features on given images.</w:t>
      </w:r>
    </w:p>
    <w:p w14:paraId="654C3AA1" w14:textId="09DB672E" w:rsidR="004D6034" w:rsidRPr="00954B1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iii. Implement code to merge faces (face swaps) using extracted facial landmark features on live video.</w:t>
      </w:r>
    </w:p>
    <w:p w14:paraId="0B4FFFF6" w14:textId="77777777" w:rsidR="007D6830" w:rsidRDefault="007D6830" w:rsidP="004D6034">
      <w:pPr>
        <w:rPr>
          <w:ins w:id="54" w:author="Rushik Rathod" w:date="2023-10-03T21:43:00Z"/>
          <w:rFonts w:ascii="Times New Roman" w:hAnsi="Times New Roman" w:cs="Times New Roman"/>
          <w:b/>
          <w:bCs/>
          <w:sz w:val="28"/>
          <w:szCs w:val="28"/>
        </w:rPr>
      </w:pPr>
    </w:p>
    <w:p w14:paraId="3872116C" w14:textId="780DD400" w:rsidR="004D6034" w:rsidRDefault="004D6034" w:rsidP="004D6034">
      <w:pPr>
        <w:rPr>
          <w:ins w:id="55" w:author="Rushik Rathod" w:date="2023-10-03T21:43:00Z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Program: </w:t>
      </w:r>
    </w:p>
    <w:p w14:paraId="504CEF4D" w14:textId="77777777" w:rsidR="007D6830" w:rsidRPr="008A7DA5" w:rsidRDefault="007D6830" w:rsidP="007D6830">
      <w:pPr>
        <w:rPr>
          <w:ins w:id="5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5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import cv2</w:t>
        </w:r>
      </w:ins>
    </w:p>
    <w:p w14:paraId="32854845" w14:textId="77777777" w:rsidR="007D6830" w:rsidRPr="008A7DA5" w:rsidRDefault="007D6830" w:rsidP="007D6830">
      <w:pPr>
        <w:rPr>
          <w:ins w:id="5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5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import dlib</w:t>
        </w:r>
      </w:ins>
    </w:p>
    <w:p w14:paraId="3E325D1A" w14:textId="77777777" w:rsidR="007D6830" w:rsidRPr="008A7DA5" w:rsidRDefault="007D6830" w:rsidP="007D6830">
      <w:pPr>
        <w:rPr>
          <w:ins w:id="6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6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import numpy as np</w:t>
        </w:r>
      </w:ins>
    </w:p>
    <w:p w14:paraId="2D2A86B6" w14:textId="77777777" w:rsidR="007D6830" w:rsidRPr="008A7DA5" w:rsidRDefault="007D6830" w:rsidP="007D6830">
      <w:pPr>
        <w:rPr>
          <w:ins w:id="6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6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from google.colab.patches import cv2_imshow</w:t>
        </w:r>
      </w:ins>
    </w:p>
    <w:p w14:paraId="537ECCE8" w14:textId="77777777" w:rsidR="007D6830" w:rsidRPr="008A7DA5" w:rsidRDefault="007D6830" w:rsidP="007D6830">
      <w:pPr>
        <w:rPr>
          <w:ins w:id="64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4287C37D" w14:textId="77777777" w:rsidR="007D6830" w:rsidRPr="008A7DA5" w:rsidRDefault="007D6830" w:rsidP="007D6830">
      <w:pPr>
        <w:rPr>
          <w:ins w:id="65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66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Load the face detector from dlib (HOG-based)</w:t>
        </w:r>
      </w:ins>
    </w:p>
    <w:p w14:paraId="1751468D" w14:textId="2D08F9B7" w:rsidR="007D6830" w:rsidRPr="008A7DA5" w:rsidRDefault="007D6830" w:rsidP="007D6830">
      <w:pPr>
        <w:rPr>
          <w:ins w:id="67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68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face_detector = dlib.get_frontal_face_detector()</w:t>
        </w:r>
      </w:ins>
    </w:p>
    <w:p w14:paraId="240C3FB4" w14:textId="77777777" w:rsidR="007D6830" w:rsidRPr="008A7DA5" w:rsidRDefault="007D6830" w:rsidP="007D6830">
      <w:pPr>
        <w:rPr>
          <w:ins w:id="69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70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Load the facial landmarks predictor from dlib</w:t>
        </w:r>
      </w:ins>
    </w:p>
    <w:p w14:paraId="04F4A3E0" w14:textId="77777777" w:rsidR="007D6830" w:rsidRPr="008A7DA5" w:rsidRDefault="007D6830" w:rsidP="007D6830">
      <w:pPr>
        <w:rPr>
          <w:ins w:id="71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72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landmark_predictor = dlib.shape_predictor("/content/drive/MyDrive/shape_predictor_68_face_landmarks.dat")</w:t>
        </w:r>
      </w:ins>
    </w:p>
    <w:p w14:paraId="383F86CB" w14:textId="77777777" w:rsidR="007D6830" w:rsidRPr="008A7DA5" w:rsidRDefault="007D6830" w:rsidP="007D6830">
      <w:pPr>
        <w:rPr>
          <w:ins w:id="73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7822D8FC" w14:textId="77777777" w:rsidR="007D6830" w:rsidRPr="008A7DA5" w:rsidRDefault="007D6830" w:rsidP="007D6830">
      <w:pPr>
        <w:rPr>
          <w:ins w:id="74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75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Load an image</w:t>
        </w:r>
      </w:ins>
    </w:p>
    <w:p w14:paraId="6BEB2113" w14:textId="77777777" w:rsidR="007D6830" w:rsidRPr="008A7DA5" w:rsidRDefault="007D6830" w:rsidP="007D6830">
      <w:pPr>
        <w:rPr>
          <w:ins w:id="7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7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image_path = "/content/saulgoodman.png"</w:t>
        </w:r>
      </w:ins>
    </w:p>
    <w:p w14:paraId="36FAD57F" w14:textId="73A2DF34" w:rsidR="007D6830" w:rsidRPr="008A7DA5" w:rsidRDefault="007D6830" w:rsidP="007D6830">
      <w:pPr>
        <w:rPr>
          <w:ins w:id="7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7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image = cv2.imread(image_path)</w:t>
        </w:r>
      </w:ins>
    </w:p>
    <w:p w14:paraId="4FDD27ED" w14:textId="77777777" w:rsidR="007D6830" w:rsidRPr="008A7DA5" w:rsidRDefault="007D6830" w:rsidP="007D6830">
      <w:pPr>
        <w:rPr>
          <w:ins w:id="8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8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Convert the image to grayscale (required by dlib)</w:t>
        </w:r>
      </w:ins>
    </w:p>
    <w:p w14:paraId="7251912D" w14:textId="77777777" w:rsidR="007D6830" w:rsidRPr="008A7DA5" w:rsidRDefault="007D6830" w:rsidP="007D6830">
      <w:pPr>
        <w:rPr>
          <w:ins w:id="8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8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gray_image = cv2.cvtColor(image, cv2.COLOR_BGR2GRAY)</w:t>
        </w:r>
      </w:ins>
    </w:p>
    <w:p w14:paraId="3E3B62A2" w14:textId="77777777" w:rsidR="007D6830" w:rsidRPr="008A7DA5" w:rsidRDefault="007D6830" w:rsidP="007D6830">
      <w:pPr>
        <w:rPr>
          <w:ins w:id="84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0743C14A" w14:textId="77777777" w:rsidR="007D6830" w:rsidRPr="008A7DA5" w:rsidRDefault="007D6830" w:rsidP="007D6830">
      <w:pPr>
        <w:rPr>
          <w:ins w:id="85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86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lastRenderedPageBreak/>
          <w:t># Detect faces in the image</w:t>
        </w:r>
      </w:ins>
    </w:p>
    <w:p w14:paraId="321A353A" w14:textId="4352DBB1" w:rsidR="007D6830" w:rsidRPr="008A7DA5" w:rsidRDefault="007D6830" w:rsidP="007D6830">
      <w:pPr>
        <w:rPr>
          <w:ins w:id="87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88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faces = face_detector(gray_image)</w:t>
        </w:r>
      </w:ins>
    </w:p>
    <w:p w14:paraId="3278BAE7" w14:textId="77777777" w:rsidR="007D6830" w:rsidRPr="008A7DA5" w:rsidRDefault="007D6830" w:rsidP="007D6830">
      <w:pPr>
        <w:rPr>
          <w:ins w:id="89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90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Loop over the detected faces</w:t>
        </w:r>
      </w:ins>
    </w:p>
    <w:p w14:paraId="5CA6F8AC" w14:textId="77777777" w:rsidR="007D6830" w:rsidRPr="008A7DA5" w:rsidRDefault="007D6830" w:rsidP="007D6830">
      <w:pPr>
        <w:rPr>
          <w:ins w:id="91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92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for face in faces:</w:t>
        </w:r>
      </w:ins>
    </w:p>
    <w:p w14:paraId="0C9EC6A3" w14:textId="77777777" w:rsidR="007D6830" w:rsidRPr="008A7DA5" w:rsidRDefault="007D6830" w:rsidP="007D6830">
      <w:pPr>
        <w:rPr>
          <w:ins w:id="93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94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Detect facial landmarks</w:t>
        </w:r>
      </w:ins>
    </w:p>
    <w:p w14:paraId="42372120" w14:textId="77777777" w:rsidR="007D6830" w:rsidRPr="008A7DA5" w:rsidRDefault="007D6830" w:rsidP="007D6830">
      <w:pPr>
        <w:rPr>
          <w:ins w:id="95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96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landmarks = landmark_predictor(gray_image, face)</w:t>
        </w:r>
      </w:ins>
    </w:p>
    <w:p w14:paraId="57FE8E28" w14:textId="77777777" w:rsidR="007D6830" w:rsidRPr="008A7DA5" w:rsidRDefault="007D6830" w:rsidP="007D6830">
      <w:pPr>
        <w:rPr>
          <w:ins w:id="97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5BA083F3" w14:textId="77777777" w:rsidR="007D6830" w:rsidRPr="008A7DA5" w:rsidRDefault="007D6830" w:rsidP="007D6830">
      <w:pPr>
        <w:rPr>
          <w:ins w:id="9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9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Loop over the facial landmarks and draw them on the image</w:t>
        </w:r>
      </w:ins>
    </w:p>
    <w:p w14:paraId="37F2DEF0" w14:textId="77777777" w:rsidR="007D6830" w:rsidRPr="008A7DA5" w:rsidRDefault="007D6830" w:rsidP="007D6830">
      <w:pPr>
        <w:rPr>
          <w:ins w:id="10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0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for i in range(68):</w:t>
        </w:r>
      </w:ins>
    </w:p>
    <w:p w14:paraId="7B5F78F9" w14:textId="77777777" w:rsidR="007D6830" w:rsidRPr="008A7DA5" w:rsidRDefault="007D6830" w:rsidP="007D6830">
      <w:pPr>
        <w:rPr>
          <w:ins w:id="10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0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    x, y = landmarks.part(i).x, landmarks.part(i).y</w:t>
        </w:r>
      </w:ins>
    </w:p>
    <w:p w14:paraId="18B0D5DB" w14:textId="77777777" w:rsidR="007D6830" w:rsidRPr="008A7DA5" w:rsidRDefault="007D6830" w:rsidP="007D6830">
      <w:pPr>
        <w:rPr>
          <w:ins w:id="104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05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    cv2.circle(image, (x, y), 2, (0, 255, 0), -1)  # Draw a green circle at each landmark point</w:t>
        </w:r>
      </w:ins>
    </w:p>
    <w:p w14:paraId="5308ED87" w14:textId="77777777" w:rsidR="007D6830" w:rsidRPr="008A7DA5" w:rsidRDefault="007D6830" w:rsidP="007D6830">
      <w:pPr>
        <w:rPr>
          <w:ins w:id="106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188D2C03" w14:textId="77777777" w:rsidR="007D6830" w:rsidRPr="008A7DA5" w:rsidRDefault="007D6830" w:rsidP="007D6830">
      <w:pPr>
        <w:rPr>
          <w:ins w:id="107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08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Display the image with facial landmarks</w:t>
        </w:r>
      </w:ins>
    </w:p>
    <w:p w14:paraId="3399DBF2" w14:textId="68A4F84B" w:rsidR="007D6830" w:rsidRPr="008A7DA5" w:rsidRDefault="007D6830" w:rsidP="007D6830">
      <w:pPr>
        <w:rPr>
          <w:ins w:id="109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10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cv2_imshow(image)</w:t>
        </w:r>
      </w:ins>
    </w:p>
    <w:p w14:paraId="3097A9FB" w14:textId="77777777" w:rsidR="007D6830" w:rsidRPr="008A7DA5" w:rsidRDefault="007D6830" w:rsidP="007D6830">
      <w:pPr>
        <w:rPr>
          <w:ins w:id="111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12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Load the source and target images</w:t>
        </w:r>
      </w:ins>
    </w:p>
    <w:p w14:paraId="4560DE92" w14:textId="77777777" w:rsidR="007D6830" w:rsidRPr="008A7DA5" w:rsidRDefault="007D6830" w:rsidP="007D6830">
      <w:pPr>
        <w:rPr>
          <w:ins w:id="113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14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source_image = cv2.imread("/content/jesse.png")</w:t>
        </w:r>
      </w:ins>
    </w:p>
    <w:p w14:paraId="30475F75" w14:textId="77777777" w:rsidR="007D6830" w:rsidRPr="008A7DA5" w:rsidRDefault="007D6830" w:rsidP="007D6830">
      <w:pPr>
        <w:rPr>
          <w:ins w:id="115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16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target_image = cv2.imread("/content/download (1).jpeg")</w:t>
        </w:r>
      </w:ins>
    </w:p>
    <w:p w14:paraId="3D25CBDE" w14:textId="77777777" w:rsidR="007D6830" w:rsidRPr="008A7DA5" w:rsidRDefault="007D6830" w:rsidP="007D6830">
      <w:pPr>
        <w:rPr>
          <w:ins w:id="117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6E0ADE9C" w14:textId="77777777" w:rsidR="007D6830" w:rsidRPr="008A7DA5" w:rsidRDefault="007D6830" w:rsidP="007D6830">
      <w:pPr>
        <w:rPr>
          <w:ins w:id="11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1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Detect faces in both images</w:t>
        </w:r>
      </w:ins>
    </w:p>
    <w:p w14:paraId="320AF425" w14:textId="77777777" w:rsidR="007D6830" w:rsidRPr="008A7DA5" w:rsidRDefault="007D6830" w:rsidP="007D6830">
      <w:pPr>
        <w:rPr>
          <w:ins w:id="12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2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source_faces = face_detector(source_image)</w:t>
        </w:r>
      </w:ins>
    </w:p>
    <w:p w14:paraId="14EFC9F5" w14:textId="185A3669" w:rsidR="007D6830" w:rsidRPr="008A7DA5" w:rsidRDefault="007D6830" w:rsidP="007D6830">
      <w:pPr>
        <w:rPr>
          <w:ins w:id="12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2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target_faces = face_detector(target_image)</w:t>
        </w:r>
      </w:ins>
    </w:p>
    <w:p w14:paraId="4E23752C" w14:textId="77777777" w:rsidR="007D6830" w:rsidRPr="008A7DA5" w:rsidRDefault="007D6830" w:rsidP="007D6830">
      <w:pPr>
        <w:rPr>
          <w:ins w:id="124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25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# Ensure one face is detected in each image</w:t>
        </w:r>
      </w:ins>
    </w:p>
    <w:p w14:paraId="41530987" w14:textId="77777777" w:rsidR="007D6830" w:rsidRPr="008A7DA5" w:rsidRDefault="007D6830" w:rsidP="007D6830">
      <w:pPr>
        <w:rPr>
          <w:ins w:id="12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2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if len(source_faces) != 1 or len(target_faces) != 1:</w:t>
        </w:r>
      </w:ins>
    </w:p>
    <w:p w14:paraId="29A15324" w14:textId="77777777" w:rsidR="007D6830" w:rsidRPr="008A7DA5" w:rsidRDefault="007D6830" w:rsidP="007D6830">
      <w:pPr>
        <w:rPr>
          <w:ins w:id="12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2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print("Error: Exactly one face must be present in each image.")</w:t>
        </w:r>
      </w:ins>
    </w:p>
    <w:p w14:paraId="2CFF506A" w14:textId="77777777" w:rsidR="007D6830" w:rsidRPr="008A7DA5" w:rsidRDefault="007D6830" w:rsidP="007D6830">
      <w:pPr>
        <w:rPr>
          <w:ins w:id="13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3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>else:</w:t>
        </w:r>
      </w:ins>
    </w:p>
    <w:p w14:paraId="59BCBF29" w14:textId="77777777" w:rsidR="007D6830" w:rsidRPr="008A7DA5" w:rsidRDefault="007D6830" w:rsidP="007D6830">
      <w:pPr>
        <w:rPr>
          <w:ins w:id="13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3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# Get facial landmarks for both faces</w:t>
        </w:r>
      </w:ins>
    </w:p>
    <w:p w14:paraId="38FE5AC4" w14:textId="77777777" w:rsidR="007D6830" w:rsidRPr="008A7DA5" w:rsidRDefault="007D6830" w:rsidP="007D6830">
      <w:pPr>
        <w:rPr>
          <w:ins w:id="134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35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source_landmarks = landmark_predictor(source_image, source_faces[0])</w:t>
        </w:r>
      </w:ins>
    </w:p>
    <w:p w14:paraId="10ECE700" w14:textId="77777777" w:rsidR="007D6830" w:rsidRPr="008A7DA5" w:rsidRDefault="007D6830" w:rsidP="007D6830">
      <w:pPr>
        <w:rPr>
          <w:ins w:id="13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3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target_landmarks = landmark_predictor(target_image, target_faces[0])</w:t>
        </w:r>
      </w:ins>
    </w:p>
    <w:p w14:paraId="6B669DA6" w14:textId="77777777" w:rsidR="007D6830" w:rsidRPr="008A7DA5" w:rsidRDefault="007D6830" w:rsidP="007D6830">
      <w:pPr>
        <w:rPr>
          <w:ins w:id="138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5ABAE16A" w14:textId="77777777" w:rsidR="007D6830" w:rsidRPr="008A7DA5" w:rsidRDefault="007D6830" w:rsidP="007D6830">
      <w:pPr>
        <w:rPr>
          <w:ins w:id="139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40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Convert landmarks to NumPy arrays</w:t>
        </w:r>
      </w:ins>
    </w:p>
    <w:p w14:paraId="4E667FF1" w14:textId="77777777" w:rsidR="007D6830" w:rsidRPr="008A7DA5" w:rsidRDefault="007D6830" w:rsidP="007D6830">
      <w:pPr>
        <w:rPr>
          <w:ins w:id="141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42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source_landmarks = np.array([[p.x, p.y] for p in source_landmarks.parts()])</w:t>
        </w:r>
      </w:ins>
    </w:p>
    <w:p w14:paraId="4D47119F" w14:textId="77777777" w:rsidR="007D6830" w:rsidRPr="008A7DA5" w:rsidRDefault="007D6830" w:rsidP="007D6830">
      <w:pPr>
        <w:rPr>
          <w:ins w:id="143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44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target_landmarks = np.array([[p.x, p.y] for p in target_landmarks.parts()])</w:t>
        </w:r>
      </w:ins>
    </w:p>
    <w:p w14:paraId="3A7BEF22" w14:textId="77777777" w:rsidR="007D6830" w:rsidRPr="008A7DA5" w:rsidRDefault="007D6830" w:rsidP="007D6830">
      <w:pPr>
        <w:rPr>
          <w:ins w:id="145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3F91B42F" w14:textId="77777777" w:rsidR="007D6830" w:rsidRPr="008A7DA5" w:rsidRDefault="007D6830" w:rsidP="007D6830">
      <w:pPr>
        <w:rPr>
          <w:ins w:id="14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4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Compute the affine transformation matrix</w:t>
        </w:r>
      </w:ins>
    </w:p>
    <w:p w14:paraId="53BA37D4" w14:textId="77777777" w:rsidR="007D6830" w:rsidRPr="008A7DA5" w:rsidRDefault="007D6830" w:rsidP="007D6830">
      <w:pPr>
        <w:rPr>
          <w:ins w:id="14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4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transformation_matrix, _ = cv2.estimateAffinePartial2D(source_landmarks, target_landmarks)</w:t>
        </w:r>
      </w:ins>
    </w:p>
    <w:p w14:paraId="29FCA82B" w14:textId="77777777" w:rsidR="007D6830" w:rsidRPr="008A7DA5" w:rsidRDefault="007D6830" w:rsidP="007D6830">
      <w:pPr>
        <w:rPr>
          <w:ins w:id="150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5CCC3F87" w14:textId="77777777" w:rsidR="007D6830" w:rsidRPr="008A7DA5" w:rsidRDefault="007D6830" w:rsidP="007D6830">
      <w:pPr>
        <w:rPr>
          <w:ins w:id="151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52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Warp the source face to match the target face</w:t>
        </w:r>
      </w:ins>
    </w:p>
    <w:p w14:paraId="22AE09F1" w14:textId="77777777" w:rsidR="007D6830" w:rsidRPr="008A7DA5" w:rsidRDefault="007D6830" w:rsidP="007D6830">
      <w:pPr>
        <w:rPr>
          <w:ins w:id="153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54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warped_face = cv2.warpAffine(source_image, transformation_matrix, (target_image.shape[1], target_image.shape[0]))</w:t>
        </w:r>
      </w:ins>
    </w:p>
    <w:p w14:paraId="09C02B9C" w14:textId="77777777" w:rsidR="007D6830" w:rsidRPr="008A7DA5" w:rsidRDefault="007D6830" w:rsidP="007D6830">
      <w:pPr>
        <w:rPr>
          <w:ins w:id="155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2C55B6F8" w14:textId="77777777" w:rsidR="007D6830" w:rsidRPr="008A7DA5" w:rsidRDefault="007D6830" w:rsidP="007D6830">
      <w:pPr>
        <w:rPr>
          <w:ins w:id="156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57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Blend the warped face onto the target face</w:t>
        </w:r>
      </w:ins>
    </w:p>
    <w:p w14:paraId="6F5923E1" w14:textId="77777777" w:rsidR="007D6830" w:rsidRPr="008A7DA5" w:rsidRDefault="007D6830" w:rsidP="007D6830">
      <w:pPr>
        <w:rPr>
          <w:ins w:id="158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59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alpha = 0.7  # Adjust this value for blending intensity</w:t>
        </w:r>
      </w:ins>
    </w:p>
    <w:p w14:paraId="49C25C22" w14:textId="77777777" w:rsidR="007D6830" w:rsidRPr="008A7DA5" w:rsidRDefault="007D6830" w:rsidP="007D6830">
      <w:pPr>
        <w:rPr>
          <w:ins w:id="160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61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beta = 1.0 - alpha</w:t>
        </w:r>
      </w:ins>
    </w:p>
    <w:p w14:paraId="405565AF" w14:textId="77777777" w:rsidR="007D6830" w:rsidRPr="008A7DA5" w:rsidRDefault="007D6830" w:rsidP="007D6830">
      <w:pPr>
        <w:rPr>
          <w:ins w:id="162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63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blended_face = cv2.addWeighted(target_image, alpha, warped_face, beta, 0)</w:t>
        </w:r>
      </w:ins>
    </w:p>
    <w:p w14:paraId="272AC28B" w14:textId="77777777" w:rsidR="007D6830" w:rsidRPr="008A7DA5" w:rsidRDefault="007D6830" w:rsidP="007D6830">
      <w:pPr>
        <w:rPr>
          <w:ins w:id="164" w:author="Rushik Rathod" w:date="2023-10-03T21:44:00Z"/>
          <w:rFonts w:ascii="Times New Roman" w:hAnsi="Times New Roman" w:cs="Times New Roman"/>
          <w:bCs/>
          <w:sz w:val="28"/>
          <w:szCs w:val="28"/>
        </w:rPr>
      </w:pPr>
    </w:p>
    <w:p w14:paraId="2E760B6A" w14:textId="77777777" w:rsidR="007D6830" w:rsidRPr="008A7DA5" w:rsidRDefault="007D6830" w:rsidP="007D6830">
      <w:pPr>
        <w:rPr>
          <w:ins w:id="165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66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# Save or display the resulting image</w:t>
        </w:r>
      </w:ins>
    </w:p>
    <w:p w14:paraId="01A0AED7" w14:textId="77777777" w:rsidR="007D6830" w:rsidRPr="008A7DA5" w:rsidRDefault="007D6830" w:rsidP="007D6830">
      <w:pPr>
        <w:rPr>
          <w:ins w:id="167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68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cv2.imwrite("output_face_swap.jpg", blended_face)</w:t>
        </w:r>
      </w:ins>
    </w:p>
    <w:p w14:paraId="0C600C9B" w14:textId="77777777" w:rsidR="007D6830" w:rsidRDefault="007D6830" w:rsidP="007D6830">
      <w:pPr>
        <w:rPr>
          <w:ins w:id="169" w:author="Rushik Rathod" w:date="2023-10-03T21:44:00Z"/>
          <w:rFonts w:ascii="Times New Roman" w:hAnsi="Times New Roman" w:cs="Times New Roman"/>
          <w:bCs/>
          <w:sz w:val="28"/>
          <w:szCs w:val="28"/>
        </w:rPr>
      </w:pPr>
      <w:ins w:id="170" w:author="Rushik Rathod" w:date="2023-10-03T21:44:00Z">
        <w:r w:rsidRPr="008A7DA5">
          <w:rPr>
            <w:rFonts w:ascii="Times New Roman" w:hAnsi="Times New Roman" w:cs="Times New Roman"/>
            <w:bCs/>
            <w:sz w:val="28"/>
            <w:szCs w:val="28"/>
          </w:rPr>
          <w:t xml:space="preserve">    cv2_imshow( blended_face)</w:t>
        </w:r>
      </w:ins>
    </w:p>
    <w:p w14:paraId="458AFBF6" w14:textId="0740F85F" w:rsidR="007D6830" w:rsidRDefault="007D6830" w:rsidP="004D6034">
      <w:pPr>
        <w:rPr>
          <w:ins w:id="171" w:author="Rushik Rathod" w:date="2023-10-03T21:45:00Z"/>
          <w:rFonts w:ascii="Times New Roman" w:hAnsi="Times New Roman" w:cs="Times New Roman"/>
          <w:b/>
          <w:bCs/>
          <w:sz w:val="28"/>
          <w:szCs w:val="28"/>
        </w:rPr>
      </w:pPr>
    </w:p>
    <w:p w14:paraId="62851253" w14:textId="77777777" w:rsidR="007D6830" w:rsidRDefault="007D6830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33B66" w14:textId="07CCBC37" w:rsidR="004D6034" w:rsidRDefault="004D6034" w:rsidP="004D603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Output: </w:t>
      </w:r>
    </w:p>
    <w:p w14:paraId="562AF1C0" w14:textId="510E83EA" w:rsidR="00C52F91" w:rsidRDefault="00D4767D" w:rsidP="00D4767D">
      <w:pPr>
        <w:rPr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C52F91" w:rsidRPr="00C52F91">
        <w:rPr>
          <w:noProof/>
        </w:rPr>
        <w:t xml:space="preserve"> </w:t>
      </w:r>
    </w:p>
    <w:p w14:paraId="34E78465" w14:textId="0195D58C" w:rsidR="00ED6755" w:rsidRPr="004F2275" w:rsidRDefault="00ED6755" w:rsidP="00957444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172" w:author="Rushik Rathod" w:date="2023-10-03T22:08:00Z">
          <w:pPr/>
        </w:pPrChange>
      </w:pPr>
      <w:r w:rsidRPr="00C52F91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22D93453" wp14:editId="639803AD">
            <wp:extent cx="1447800" cy="1920669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56686" cy="19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24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358B58F3" wp14:editId="6F031566">
            <wp:extent cx="1918369" cy="1905000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27123" cy="19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248">
        <w:rPr>
          <w:noProof/>
          <w:lang w:val="en-IN" w:eastAsia="en-IN" w:bidi="gu-IN"/>
        </w:rPr>
        <w:drawing>
          <wp:inline distT="0" distB="0" distL="0" distR="0" wp14:anchorId="5DEAF985" wp14:editId="13A475CA">
            <wp:extent cx="2505075" cy="2016867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514" cy="213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A913" w14:textId="77777777" w:rsidR="00EA6248" w:rsidRDefault="00D4767D" w:rsidP="00D4767D">
      <w:pPr>
        <w:rPr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>ii</w:t>
      </w:r>
      <w:r w:rsidR="00EA6248" w:rsidRPr="00EA6248">
        <w:rPr>
          <w:noProof/>
        </w:rPr>
        <w:t xml:space="preserve"> </w:t>
      </w:r>
    </w:p>
    <w:p w14:paraId="0EF86A20" w14:textId="51815CBA" w:rsidR="00D4767D" w:rsidRDefault="00EA6248" w:rsidP="0090141F">
      <w:pPr>
        <w:jc w:val="center"/>
        <w:rPr>
          <w:rFonts w:ascii="Times New Roman" w:hAnsi="Times New Roman" w:cs="Times New Roman"/>
          <w:bCs/>
          <w:sz w:val="28"/>
          <w:szCs w:val="28"/>
        </w:rPr>
        <w:pPrChange w:id="173" w:author="Rushik Rathod" w:date="2023-10-03T22:10:00Z">
          <w:pPr/>
        </w:pPrChange>
      </w:pPr>
      <w:r w:rsidRPr="00EA624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6D8A88A1" wp14:editId="1D1A33A5">
            <wp:extent cx="2276475" cy="28657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4303" cy="28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248">
        <w:rPr>
          <w:rFonts w:ascii="Times New Roman" w:hAnsi="Times New Roman" w:cs="Times New Roman"/>
          <w:bCs/>
          <w:noProof/>
          <w:sz w:val="28"/>
          <w:szCs w:val="28"/>
          <w:lang w:val="en-IN" w:eastAsia="en-IN" w:bidi="gu-IN"/>
        </w:rPr>
        <w:drawing>
          <wp:inline distT="0" distB="0" distL="0" distR="0" wp14:anchorId="5F0FD2BE" wp14:editId="7AD9EB9E">
            <wp:extent cx="2178310" cy="2907377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3996" cy="29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FA85" w14:textId="77777777" w:rsidR="00957444" w:rsidRDefault="00957444" w:rsidP="004D6034">
      <w:pPr>
        <w:rPr>
          <w:ins w:id="174" w:author="Rushik Rathod" w:date="2023-10-03T22:09:00Z"/>
          <w:rFonts w:ascii="Times New Roman" w:hAnsi="Times New Roman" w:cs="Times New Roman"/>
          <w:bCs/>
          <w:sz w:val="28"/>
          <w:szCs w:val="28"/>
        </w:rPr>
      </w:pPr>
    </w:p>
    <w:p w14:paraId="6B0C06A5" w14:textId="4BF43E6F" w:rsidR="00D4767D" w:rsidDel="00E00939" w:rsidRDefault="00D4767D" w:rsidP="00D4767D">
      <w:pPr>
        <w:rPr>
          <w:del w:id="175" w:author="Rushik Rathod" w:date="2023-10-03T19:15:00Z"/>
          <w:rFonts w:ascii="Times New Roman" w:hAnsi="Times New Roman" w:cs="Times New Roman"/>
          <w:bCs/>
          <w:sz w:val="28"/>
          <w:szCs w:val="28"/>
        </w:rPr>
      </w:pPr>
      <w:del w:id="176" w:author="Rushik Rathod" w:date="2023-10-03T19:16:00Z">
        <w:r w:rsidDel="00E00939">
          <w:rPr>
            <w:rFonts w:ascii="Times New Roman" w:hAnsi="Times New Roman" w:cs="Times New Roman"/>
            <w:bCs/>
            <w:sz w:val="28"/>
            <w:szCs w:val="28"/>
          </w:rPr>
          <w:delText>iii</w:delText>
        </w:r>
      </w:del>
    </w:p>
    <w:p w14:paraId="545D318B" w14:textId="77777777" w:rsidR="00D4767D" w:rsidDel="00E00939" w:rsidRDefault="00D4767D" w:rsidP="004D6034">
      <w:pPr>
        <w:rPr>
          <w:del w:id="177" w:author="Rushik Rathod" w:date="2023-10-03T19:16:00Z"/>
          <w:rFonts w:ascii="Times New Roman" w:hAnsi="Times New Roman" w:cs="Times New Roman"/>
          <w:b/>
          <w:bCs/>
          <w:sz w:val="28"/>
          <w:szCs w:val="28"/>
        </w:rPr>
      </w:pPr>
    </w:p>
    <w:p w14:paraId="038A6708" w14:textId="584A64E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="00B767CF">
        <w:rPr>
          <w:rFonts w:ascii="Times New Roman" w:hAnsi="Times New Roman" w:cs="Times New Roman"/>
          <w:bCs/>
          <w:sz w:val="28"/>
          <w:szCs w:val="28"/>
        </w:rPr>
        <w:t xml:space="preserve">In this practical, I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extracted facial landmarks, performed face swaps</w:t>
      </w:r>
      <w:ins w:id="178" w:author="Rushik Rathod" w:date="2023-10-03T21:45:00Z">
        <w:r w:rsidR="007D6830">
          <w:rPr>
            <w:rFonts w:ascii="Times New Roman" w:hAnsi="Times New Roman" w:cs="Times New Roman"/>
            <w:bCs/>
            <w:sz w:val="28"/>
            <w:szCs w:val="28"/>
          </w:rPr>
          <w:t xml:space="preserve"> </w:t>
        </w:r>
      </w:ins>
      <w:del w:id="179" w:author="Rushik Rathod" w:date="2023-10-03T21:45:00Z">
        <w:r w:rsidR="00B767CF" w:rsidRPr="00B767CF" w:rsidDel="007D6830">
          <w:rPr>
            <w:rFonts w:ascii="Times New Roman" w:hAnsi="Times New Roman" w:cs="Times New Roman"/>
            <w:bCs/>
            <w:sz w:val="28"/>
            <w:szCs w:val="28"/>
          </w:rPr>
          <w:delText xml:space="preserve"> </w:delText>
        </w:r>
      </w:del>
      <w:r w:rsidR="00B767CF" w:rsidRPr="00B767CF">
        <w:rPr>
          <w:rFonts w:ascii="Times New Roman" w:hAnsi="Times New Roman" w:cs="Times New Roman"/>
          <w:bCs/>
          <w:sz w:val="28"/>
          <w:szCs w:val="28"/>
        </w:rPr>
        <w:t>using landmark features on static images, and extended the capability to live video</w:t>
      </w:r>
      <w:r w:rsidR="00B767CF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9F605D" w14:textId="5D937B01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7DE2C30E" w14:textId="0DAB3452" w:rsidR="002B26CC" w:rsidRDefault="002B26CC" w:rsidP="004D6034">
      <w:pPr>
        <w:rPr>
          <w:rFonts w:ascii="Times New Roman" w:hAnsi="Times New Roman" w:cs="Times New Roman"/>
          <w:sz w:val="24"/>
          <w:szCs w:val="24"/>
        </w:rPr>
      </w:pPr>
    </w:p>
    <w:p w14:paraId="7C02DEB7" w14:textId="56C4F1D3" w:rsidR="002B26CC" w:rsidRDefault="002B26CC" w:rsidP="004D6034">
      <w:pPr>
        <w:rPr>
          <w:rFonts w:ascii="Times New Roman" w:hAnsi="Times New Roman" w:cs="Times New Roman"/>
          <w:sz w:val="24"/>
          <w:szCs w:val="24"/>
        </w:rPr>
      </w:pPr>
    </w:p>
    <w:p w14:paraId="5C7E01AB" w14:textId="5D3A2588" w:rsidR="002B26CC" w:rsidRDefault="002B26CC" w:rsidP="004D6034">
      <w:pPr>
        <w:rPr>
          <w:rFonts w:ascii="Times New Roman" w:hAnsi="Times New Roman" w:cs="Times New Roman"/>
          <w:sz w:val="24"/>
          <w:szCs w:val="24"/>
        </w:rPr>
      </w:pPr>
    </w:p>
    <w:p w14:paraId="1ABEA7C1" w14:textId="7D962419" w:rsidR="002B26CC" w:rsidDel="00957444" w:rsidRDefault="002B26CC" w:rsidP="00957444">
      <w:pPr>
        <w:jc w:val="center"/>
        <w:rPr>
          <w:del w:id="180" w:author="Rushik Rathod" w:date="2023-10-03T22:09:00Z"/>
          <w:rFonts w:ascii="Times New Roman" w:hAnsi="Times New Roman" w:cs="Times New Roman"/>
          <w:sz w:val="24"/>
          <w:szCs w:val="24"/>
        </w:rPr>
        <w:pPrChange w:id="181" w:author="Rushik Rathod" w:date="2023-10-03T22:09:00Z">
          <w:pPr/>
        </w:pPrChange>
      </w:pPr>
    </w:p>
    <w:p w14:paraId="03F3CD25" w14:textId="497B1E01" w:rsidR="002B26CC" w:rsidDel="00957444" w:rsidRDefault="002B26CC" w:rsidP="00957444">
      <w:pPr>
        <w:jc w:val="center"/>
        <w:rPr>
          <w:del w:id="182" w:author="Rushik Rathod" w:date="2023-10-03T22:09:00Z"/>
          <w:rFonts w:ascii="Times New Roman" w:hAnsi="Times New Roman" w:cs="Times New Roman"/>
          <w:sz w:val="24"/>
          <w:szCs w:val="24"/>
        </w:rPr>
        <w:pPrChange w:id="183" w:author="Rushik Rathod" w:date="2023-10-03T22:09:00Z">
          <w:pPr/>
        </w:pPrChange>
      </w:pPr>
    </w:p>
    <w:p w14:paraId="133AF2CB" w14:textId="3140122B" w:rsidR="002B26CC" w:rsidDel="00957444" w:rsidRDefault="002B26CC" w:rsidP="00957444">
      <w:pPr>
        <w:jc w:val="center"/>
        <w:rPr>
          <w:del w:id="184" w:author="Rushik Rathod" w:date="2023-10-03T22:09:00Z"/>
          <w:rFonts w:ascii="Times New Roman" w:hAnsi="Times New Roman" w:cs="Times New Roman"/>
          <w:sz w:val="24"/>
          <w:szCs w:val="24"/>
        </w:rPr>
        <w:pPrChange w:id="185" w:author="Rushik Rathod" w:date="2023-10-03T22:09:00Z">
          <w:pPr/>
        </w:pPrChange>
      </w:pPr>
    </w:p>
    <w:p w14:paraId="0205CFC5" w14:textId="2E2DE944" w:rsidR="002B26CC" w:rsidDel="00957444" w:rsidRDefault="002B26CC" w:rsidP="00957444">
      <w:pPr>
        <w:jc w:val="center"/>
        <w:rPr>
          <w:del w:id="186" w:author="Rushik Rathod" w:date="2023-10-03T22:09:00Z"/>
          <w:rFonts w:ascii="Times New Roman" w:hAnsi="Times New Roman" w:cs="Times New Roman"/>
          <w:sz w:val="24"/>
          <w:szCs w:val="24"/>
        </w:rPr>
        <w:pPrChange w:id="187" w:author="Rushik Rathod" w:date="2023-10-03T22:09:00Z">
          <w:pPr/>
        </w:pPrChange>
      </w:pPr>
    </w:p>
    <w:p w14:paraId="325A9CBC" w14:textId="02739BB7" w:rsidR="002B26CC" w:rsidDel="00957444" w:rsidRDefault="002B26CC" w:rsidP="00957444">
      <w:pPr>
        <w:jc w:val="center"/>
        <w:rPr>
          <w:del w:id="188" w:author="Rushik Rathod" w:date="2023-10-03T22:09:00Z"/>
          <w:rFonts w:ascii="Times New Roman" w:hAnsi="Times New Roman" w:cs="Times New Roman"/>
          <w:sz w:val="24"/>
          <w:szCs w:val="24"/>
        </w:rPr>
        <w:pPrChange w:id="189" w:author="Rushik Rathod" w:date="2023-10-03T22:09:00Z">
          <w:pPr/>
        </w:pPrChange>
      </w:pPr>
    </w:p>
    <w:p w14:paraId="28297F4B" w14:textId="6E725DCC" w:rsidR="002B26CC" w:rsidDel="00957444" w:rsidRDefault="002B26CC" w:rsidP="00957444">
      <w:pPr>
        <w:jc w:val="center"/>
        <w:rPr>
          <w:del w:id="190" w:author="Rushik Rathod" w:date="2023-10-03T22:09:00Z"/>
          <w:rFonts w:ascii="Times New Roman" w:hAnsi="Times New Roman" w:cs="Times New Roman"/>
          <w:sz w:val="24"/>
          <w:szCs w:val="24"/>
        </w:rPr>
        <w:pPrChange w:id="191" w:author="Rushik Rathod" w:date="2023-10-03T22:09:00Z">
          <w:pPr/>
        </w:pPrChange>
      </w:pPr>
    </w:p>
    <w:p w14:paraId="34854E46" w14:textId="78CF6B10" w:rsidR="002B26CC" w:rsidDel="00B468D1" w:rsidRDefault="002B26CC" w:rsidP="00957444">
      <w:pPr>
        <w:jc w:val="center"/>
        <w:rPr>
          <w:del w:id="192" w:author="Rushik Rathod" w:date="2023-10-03T19:17:00Z"/>
          <w:rFonts w:ascii="Times New Roman" w:hAnsi="Times New Roman" w:cs="Times New Roman"/>
          <w:sz w:val="24"/>
          <w:szCs w:val="24"/>
        </w:rPr>
        <w:pPrChange w:id="193" w:author="Rushik Rathod" w:date="2023-10-03T22:09:00Z">
          <w:pPr/>
        </w:pPrChange>
      </w:pPr>
    </w:p>
    <w:p w14:paraId="0AB11D71" w14:textId="03DF63F2" w:rsidR="00B468D1" w:rsidDel="00B468D1" w:rsidRDefault="00B468D1" w:rsidP="00957444">
      <w:pPr>
        <w:jc w:val="center"/>
        <w:rPr>
          <w:del w:id="194" w:author="Rushik Rathod" w:date="2023-10-03T19:17:00Z"/>
          <w:rFonts w:ascii="Times New Roman" w:hAnsi="Times New Roman" w:cs="Times New Roman"/>
          <w:sz w:val="24"/>
          <w:szCs w:val="24"/>
        </w:rPr>
        <w:pPrChange w:id="195" w:author="Rushik Rathod" w:date="2023-10-03T22:09:00Z">
          <w:pPr/>
        </w:pPrChange>
      </w:pPr>
    </w:p>
    <w:p w14:paraId="5040D468" w14:textId="6E84A4F5" w:rsidR="004D6034" w:rsidRPr="00EA6630" w:rsidRDefault="004D6034" w:rsidP="0095744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  <w:pPrChange w:id="196" w:author="Rushik Rathod" w:date="2023-10-03T22:09:00Z">
          <w:pPr>
            <w:jc w:val="center"/>
          </w:pPr>
        </w:pPrChange>
      </w:pPr>
      <w:r w:rsidRPr="00EA6630">
        <w:rPr>
          <w:rFonts w:ascii="Times New Roman" w:hAnsi="Times New Roman" w:cs="Times New Roman"/>
          <w:b/>
          <w:bCs/>
          <w:sz w:val="36"/>
          <w:szCs w:val="36"/>
        </w:rPr>
        <w:t>PRACTICAL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</w:t>
      </w:r>
      <w:r w:rsidRPr="00EA6630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r w:rsidR="00C85596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6221871A" w14:textId="77777777" w:rsidR="004D6034" w:rsidRDefault="004D6034" w:rsidP="004D6034">
      <w:pPr>
        <w:rPr>
          <w:rFonts w:ascii="Times New Roman" w:hAnsi="Times New Roman" w:cs="Times New Roman"/>
          <w:sz w:val="24"/>
          <w:szCs w:val="24"/>
        </w:rPr>
      </w:pPr>
    </w:p>
    <w:p w14:paraId="18E70E01" w14:textId="08F61AA9" w:rsidR="00B767CF" w:rsidRPr="00B767CF" w:rsidRDefault="004D6034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Implement Deep Learning concepts (using</w:t>
      </w:r>
      <w:r w:rsidR="00EA58D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767CF" w:rsidRPr="00B767CF">
        <w:rPr>
          <w:rFonts w:ascii="Times New Roman" w:hAnsi="Times New Roman" w:cs="Times New Roman"/>
          <w:bCs/>
          <w:sz w:val="28"/>
          <w:szCs w:val="28"/>
        </w:rPr>
        <w:t>DIGITS/TensorFlow/Pytorch)</w:t>
      </w:r>
    </w:p>
    <w:p w14:paraId="7310ECFD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i. Image Classification</w:t>
      </w:r>
    </w:p>
    <w:p w14:paraId="6B60A1B0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ii. Image Segmentation</w:t>
      </w:r>
    </w:p>
    <w:p w14:paraId="7527DFD6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iii.Object Detection</w:t>
      </w:r>
    </w:p>
    <w:p w14:paraId="15C2FB2C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iv. Transfer Learning</w:t>
      </w:r>
    </w:p>
    <w:p w14:paraId="742A8625" w14:textId="77777777" w:rsidR="00B767CF" w:rsidRPr="00B767C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v. Face Recognition</w:t>
      </w:r>
    </w:p>
    <w:p w14:paraId="3B48CACF" w14:textId="1E693E5E" w:rsidR="004D6034" w:rsidRPr="00954B1F" w:rsidRDefault="00B767CF" w:rsidP="00B767CF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767CF">
        <w:rPr>
          <w:rFonts w:ascii="Times New Roman" w:hAnsi="Times New Roman" w:cs="Times New Roman"/>
          <w:bCs/>
          <w:sz w:val="28"/>
          <w:szCs w:val="28"/>
        </w:rPr>
        <w:t>vi. Emotion Recognition</w:t>
      </w:r>
    </w:p>
    <w:p w14:paraId="5581AB2E" w14:textId="77777777" w:rsidR="00DC7105" w:rsidRDefault="00DC7105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94349" w14:textId="3DBBA231" w:rsidR="004D6034" w:rsidRDefault="00DC7105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14:paraId="79D5D031" w14:textId="77777777" w:rsidR="00DC7105" w:rsidRDefault="00DC7105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B72A6C" w14:textId="427ABDF2" w:rsidR="004D6034" w:rsidDel="00167B8B" w:rsidRDefault="004D6034" w:rsidP="004D6034">
      <w:pPr>
        <w:rPr>
          <w:del w:id="197" w:author="Rushik Rathod" w:date="2023-10-03T21:48:00Z"/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Output: </w:t>
      </w:r>
    </w:p>
    <w:p w14:paraId="2990D687" w14:textId="77777777" w:rsidR="0055038F" w:rsidRDefault="0055038F" w:rsidP="004D6034">
      <w:pPr>
        <w:rPr>
          <w:rFonts w:ascii="Times New Roman" w:hAnsi="Times New Roman" w:cs="Times New Roman"/>
          <w:bCs/>
          <w:sz w:val="28"/>
          <w:szCs w:val="28"/>
        </w:rPr>
      </w:pPr>
    </w:p>
    <w:p w14:paraId="26B54843" w14:textId="77777777" w:rsidR="00167B8B" w:rsidRDefault="00D4767D" w:rsidP="00D4767D">
      <w:pPr>
        <w:rPr>
          <w:ins w:id="198" w:author="Rushik Rathod" w:date="2023-10-03T21:47:00Z"/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>i</w:t>
      </w:r>
      <w:r w:rsidR="0055038F" w:rsidRPr="0055038F">
        <w:rPr>
          <w:noProof/>
        </w:rPr>
        <w:t xml:space="preserve"> </w:t>
      </w:r>
    </w:p>
    <w:p w14:paraId="0D7FFA2B" w14:textId="77777777" w:rsidR="00167B8B" w:rsidRPr="00AD32D7" w:rsidRDefault="00167B8B" w:rsidP="00167B8B">
      <w:pPr>
        <w:rPr>
          <w:ins w:id="19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0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google.colab import drive</w:t>
        </w:r>
      </w:ins>
    </w:p>
    <w:p w14:paraId="646DA1CB" w14:textId="4326243E" w:rsidR="00167B8B" w:rsidRPr="00AD32D7" w:rsidRDefault="00167B8B" w:rsidP="00167B8B">
      <w:pPr>
        <w:rPr>
          <w:ins w:id="20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0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drive.mount('/content/drive')</w:t>
        </w:r>
      </w:ins>
    </w:p>
    <w:p w14:paraId="5CE4DE16" w14:textId="77777777" w:rsidR="00167B8B" w:rsidRPr="00AD32D7" w:rsidRDefault="00167B8B" w:rsidP="00167B8B">
      <w:pPr>
        <w:rPr>
          <w:ins w:id="20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0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tensorflow as tf</w:t>
        </w:r>
      </w:ins>
    </w:p>
    <w:p w14:paraId="5328CDB4" w14:textId="77777777" w:rsidR="00167B8B" w:rsidRPr="00AD32D7" w:rsidRDefault="00167B8B" w:rsidP="00167B8B">
      <w:pPr>
        <w:rPr>
          <w:ins w:id="20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0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 import keras</w:t>
        </w:r>
      </w:ins>
    </w:p>
    <w:p w14:paraId="41242F61" w14:textId="58F3AC86" w:rsidR="00167B8B" w:rsidRPr="00AD32D7" w:rsidRDefault="00167B8B" w:rsidP="00167B8B">
      <w:pPr>
        <w:rPr>
          <w:ins w:id="20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0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tensorflow.keras.preprocessing.image import ImageDataGenerator</w:t>
        </w:r>
      </w:ins>
    </w:p>
    <w:p w14:paraId="243A73D5" w14:textId="77777777" w:rsidR="00167B8B" w:rsidRPr="00AD32D7" w:rsidRDefault="00167B8B" w:rsidP="00167B8B">
      <w:pPr>
        <w:rPr>
          <w:ins w:id="20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1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your dataset directory on Google Colab</w:t>
        </w:r>
      </w:ins>
    </w:p>
    <w:p w14:paraId="01939DDC" w14:textId="1006C412" w:rsidR="00167B8B" w:rsidRPr="00AD32D7" w:rsidRDefault="00167B8B" w:rsidP="00167B8B">
      <w:pPr>
        <w:rPr>
          <w:ins w:id="21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1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dataset_dir = '/content/drive/MyDrive/practical12/traindata/'</w:t>
        </w:r>
      </w:ins>
    </w:p>
    <w:p w14:paraId="171BC3FC" w14:textId="77777777" w:rsidR="00167B8B" w:rsidRPr="00AD32D7" w:rsidRDefault="00167B8B" w:rsidP="00167B8B">
      <w:pPr>
        <w:rPr>
          <w:ins w:id="21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1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hyperparameters</w:t>
        </w:r>
      </w:ins>
    </w:p>
    <w:p w14:paraId="1F3A63D5" w14:textId="77777777" w:rsidR="00167B8B" w:rsidRPr="00AD32D7" w:rsidRDefault="00167B8B" w:rsidP="00167B8B">
      <w:pPr>
        <w:rPr>
          <w:ins w:id="21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1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batch_size = 32</w:t>
        </w:r>
      </w:ins>
    </w:p>
    <w:p w14:paraId="1E1493B9" w14:textId="77777777" w:rsidR="00167B8B" w:rsidRPr="00AD32D7" w:rsidRDefault="00167B8B" w:rsidP="00167B8B">
      <w:pPr>
        <w:rPr>
          <w:ins w:id="21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1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epochs = 10</w:t>
        </w:r>
      </w:ins>
    </w:p>
    <w:p w14:paraId="1673D7EB" w14:textId="77777777" w:rsidR="00167B8B" w:rsidRPr="00AD32D7" w:rsidRDefault="00167B8B" w:rsidP="00167B8B">
      <w:pPr>
        <w:rPr>
          <w:ins w:id="21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2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input_shape = (224, 224, 3)  # Adjust the input shape according to your images</w:t>
        </w:r>
      </w:ins>
    </w:p>
    <w:p w14:paraId="2B29531A" w14:textId="17AE3C49" w:rsidR="00167B8B" w:rsidRPr="00AD32D7" w:rsidRDefault="00167B8B" w:rsidP="00167B8B">
      <w:pPr>
        <w:rPr>
          <w:ins w:id="22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2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num_classes = 2  # Change this to the number of classes in your dataset</w:t>
        </w:r>
      </w:ins>
    </w:p>
    <w:p w14:paraId="6B65C982" w14:textId="77777777" w:rsidR="00167B8B" w:rsidRPr="00AD32D7" w:rsidRDefault="00167B8B" w:rsidP="00167B8B">
      <w:pPr>
        <w:rPr>
          <w:ins w:id="22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2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Data augmentation and preprocessing</w:t>
        </w:r>
      </w:ins>
    </w:p>
    <w:p w14:paraId="3AF081DA" w14:textId="77777777" w:rsidR="00167B8B" w:rsidRPr="00AD32D7" w:rsidRDefault="00167B8B" w:rsidP="00167B8B">
      <w:pPr>
        <w:rPr>
          <w:ins w:id="22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2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train_datagen = ImageDataGenerator(</w:t>
        </w:r>
      </w:ins>
    </w:p>
    <w:p w14:paraId="37B26B54" w14:textId="77777777" w:rsidR="00167B8B" w:rsidRPr="00AD32D7" w:rsidRDefault="00167B8B" w:rsidP="00167B8B">
      <w:pPr>
        <w:rPr>
          <w:ins w:id="22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2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rescale=1.0/255.0,</w:t>
        </w:r>
      </w:ins>
    </w:p>
    <w:p w14:paraId="52CC34E7" w14:textId="77777777" w:rsidR="00167B8B" w:rsidRPr="00AD32D7" w:rsidRDefault="00167B8B" w:rsidP="00167B8B">
      <w:pPr>
        <w:rPr>
          <w:ins w:id="22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3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rotation_range=20,</w:t>
        </w:r>
      </w:ins>
    </w:p>
    <w:p w14:paraId="7F167561" w14:textId="77777777" w:rsidR="00167B8B" w:rsidRPr="00AD32D7" w:rsidRDefault="00167B8B" w:rsidP="00167B8B">
      <w:pPr>
        <w:rPr>
          <w:ins w:id="23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3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width_shift_range=0.2,</w:t>
        </w:r>
      </w:ins>
    </w:p>
    <w:p w14:paraId="1BA206EC" w14:textId="77777777" w:rsidR="00167B8B" w:rsidRPr="00AD32D7" w:rsidRDefault="00167B8B" w:rsidP="00167B8B">
      <w:pPr>
        <w:rPr>
          <w:ins w:id="23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3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height_shift_range=0.2,</w:t>
        </w:r>
      </w:ins>
    </w:p>
    <w:p w14:paraId="31F048CD" w14:textId="77777777" w:rsidR="00167B8B" w:rsidRPr="00AD32D7" w:rsidRDefault="00167B8B" w:rsidP="00167B8B">
      <w:pPr>
        <w:rPr>
          <w:ins w:id="23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3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horizontal_flip=True,</w:t>
        </w:r>
      </w:ins>
    </w:p>
    <w:p w14:paraId="6A25BBBC" w14:textId="77777777" w:rsidR="00167B8B" w:rsidRPr="00AD32D7" w:rsidRDefault="00167B8B" w:rsidP="00167B8B">
      <w:pPr>
        <w:rPr>
          <w:ins w:id="23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3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shear_range=0.2,</w:t>
        </w:r>
      </w:ins>
    </w:p>
    <w:p w14:paraId="449FFE47" w14:textId="77777777" w:rsidR="00167B8B" w:rsidRPr="00AD32D7" w:rsidRDefault="00167B8B" w:rsidP="00167B8B">
      <w:pPr>
        <w:rPr>
          <w:ins w:id="23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4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zoom_range=0.2</w:t>
        </w:r>
      </w:ins>
    </w:p>
    <w:p w14:paraId="71125303" w14:textId="774E744E" w:rsidR="00167B8B" w:rsidRPr="00AD32D7" w:rsidRDefault="00167B8B" w:rsidP="00167B8B">
      <w:pPr>
        <w:rPr>
          <w:ins w:id="24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4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67079605" w14:textId="77777777" w:rsidR="00167B8B" w:rsidRPr="00AD32D7" w:rsidRDefault="00167B8B" w:rsidP="00167B8B">
      <w:pPr>
        <w:rPr>
          <w:ins w:id="24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4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Create a generator for training data</w:t>
        </w:r>
      </w:ins>
    </w:p>
    <w:p w14:paraId="29132871" w14:textId="77777777" w:rsidR="00167B8B" w:rsidRPr="00AD32D7" w:rsidRDefault="00167B8B" w:rsidP="00167B8B">
      <w:pPr>
        <w:rPr>
          <w:ins w:id="24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4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train_generator = train_datagen.flow_from_directory(</w:t>
        </w:r>
      </w:ins>
    </w:p>
    <w:p w14:paraId="5F033CBC" w14:textId="77777777" w:rsidR="00167B8B" w:rsidRPr="00AD32D7" w:rsidRDefault="00167B8B" w:rsidP="00167B8B">
      <w:pPr>
        <w:rPr>
          <w:ins w:id="24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4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dataset_dir,</w:t>
        </w:r>
      </w:ins>
    </w:p>
    <w:p w14:paraId="1A3DCF4B" w14:textId="77777777" w:rsidR="00167B8B" w:rsidRPr="00AD32D7" w:rsidRDefault="00167B8B" w:rsidP="00167B8B">
      <w:pPr>
        <w:rPr>
          <w:ins w:id="24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5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target_size=input_shape[:2],</w:t>
        </w:r>
      </w:ins>
    </w:p>
    <w:p w14:paraId="50461F4D" w14:textId="77777777" w:rsidR="00167B8B" w:rsidRPr="00AD32D7" w:rsidRDefault="00167B8B" w:rsidP="00167B8B">
      <w:pPr>
        <w:rPr>
          <w:ins w:id="25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5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batch_size=batch_size,</w:t>
        </w:r>
      </w:ins>
    </w:p>
    <w:p w14:paraId="2D2BA983" w14:textId="77777777" w:rsidR="00167B8B" w:rsidRPr="00AD32D7" w:rsidRDefault="00167B8B" w:rsidP="00167B8B">
      <w:pPr>
        <w:rPr>
          <w:ins w:id="25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5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class_mode='categorical',  # Use 'binary' for binary classification</w:t>
        </w:r>
      </w:ins>
    </w:p>
    <w:p w14:paraId="7F12C693" w14:textId="77777777" w:rsidR="00167B8B" w:rsidRPr="00AD32D7" w:rsidRDefault="00167B8B" w:rsidP="00167B8B">
      <w:pPr>
        <w:rPr>
          <w:ins w:id="25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5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shuffle=True</w:t>
        </w:r>
      </w:ins>
    </w:p>
    <w:p w14:paraId="0685450A" w14:textId="1A624C50" w:rsidR="00167B8B" w:rsidRPr="00AD32D7" w:rsidRDefault="00167B8B" w:rsidP="00167B8B">
      <w:pPr>
        <w:rPr>
          <w:ins w:id="25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5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41B657AA" w14:textId="77777777" w:rsidR="00167B8B" w:rsidRPr="00AD32D7" w:rsidRDefault="00167B8B" w:rsidP="00167B8B">
      <w:pPr>
        <w:rPr>
          <w:ins w:id="25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6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Build a convolutional neural network (CNN) model</w:t>
        </w:r>
      </w:ins>
    </w:p>
    <w:p w14:paraId="0B4DF618" w14:textId="77777777" w:rsidR="00167B8B" w:rsidRPr="00AD32D7" w:rsidRDefault="00167B8B" w:rsidP="00167B8B">
      <w:pPr>
        <w:rPr>
          <w:ins w:id="26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6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 = keras.Sequential([</w:t>
        </w:r>
      </w:ins>
    </w:p>
    <w:p w14:paraId="48E6A852" w14:textId="77777777" w:rsidR="00167B8B" w:rsidRPr="00AD32D7" w:rsidRDefault="00167B8B" w:rsidP="00167B8B">
      <w:pPr>
        <w:rPr>
          <w:ins w:id="26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6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keras.layers.Conv2D(32, (3, 3), activation='relu', input_shape=input_shape),</w:t>
        </w:r>
      </w:ins>
    </w:p>
    <w:p w14:paraId="53D43511" w14:textId="77777777" w:rsidR="00167B8B" w:rsidRPr="00AD32D7" w:rsidRDefault="00167B8B" w:rsidP="00167B8B">
      <w:pPr>
        <w:rPr>
          <w:ins w:id="26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6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keras.layers.MaxPooling2D((2, 2)),</w:t>
        </w:r>
      </w:ins>
    </w:p>
    <w:p w14:paraId="0F04C0DE" w14:textId="77777777" w:rsidR="00167B8B" w:rsidRPr="00AD32D7" w:rsidRDefault="00167B8B" w:rsidP="00167B8B">
      <w:pPr>
        <w:rPr>
          <w:ins w:id="26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6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keras.layers.Conv2D(64, (3, 3), activation='relu'),</w:t>
        </w:r>
      </w:ins>
    </w:p>
    <w:p w14:paraId="4467C982" w14:textId="77777777" w:rsidR="00167B8B" w:rsidRPr="00AD32D7" w:rsidRDefault="00167B8B" w:rsidP="00167B8B">
      <w:pPr>
        <w:rPr>
          <w:ins w:id="26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7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keras.layers.MaxPooling2D((2, 2)),</w:t>
        </w:r>
      </w:ins>
    </w:p>
    <w:p w14:paraId="5CAA574B" w14:textId="77777777" w:rsidR="00167B8B" w:rsidRPr="00AD32D7" w:rsidRDefault="00167B8B" w:rsidP="00167B8B">
      <w:pPr>
        <w:rPr>
          <w:ins w:id="27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7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keras.layers.Conv2D(128, (3, 3), activation='relu'),</w:t>
        </w:r>
      </w:ins>
    </w:p>
    <w:p w14:paraId="0DE3B4A3" w14:textId="77777777" w:rsidR="00167B8B" w:rsidRPr="00AD32D7" w:rsidRDefault="00167B8B" w:rsidP="00167B8B">
      <w:pPr>
        <w:rPr>
          <w:ins w:id="27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7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keras.layers.MaxPooling2D((2, 2)),</w:t>
        </w:r>
      </w:ins>
    </w:p>
    <w:p w14:paraId="73958344" w14:textId="77777777" w:rsidR="00167B8B" w:rsidRPr="00AD32D7" w:rsidRDefault="00167B8B" w:rsidP="00167B8B">
      <w:pPr>
        <w:rPr>
          <w:ins w:id="27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7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keras.layers.Flatten(),</w:t>
        </w:r>
      </w:ins>
    </w:p>
    <w:p w14:paraId="49D9AE6E" w14:textId="77777777" w:rsidR="00167B8B" w:rsidRPr="00AD32D7" w:rsidRDefault="00167B8B" w:rsidP="00167B8B">
      <w:pPr>
        <w:rPr>
          <w:ins w:id="27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7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keras.layers.Dense(128, activation='relu'),</w:t>
        </w:r>
      </w:ins>
    </w:p>
    <w:p w14:paraId="3F058D00" w14:textId="77777777" w:rsidR="00167B8B" w:rsidRPr="00AD32D7" w:rsidRDefault="00167B8B" w:rsidP="00167B8B">
      <w:pPr>
        <w:rPr>
          <w:ins w:id="27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8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keras.layers.Dense(num_classes, activation='softmax')</w:t>
        </w:r>
      </w:ins>
    </w:p>
    <w:p w14:paraId="1CBF4815" w14:textId="39D2170A" w:rsidR="00167B8B" w:rsidRPr="00AD32D7" w:rsidRDefault="00167B8B" w:rsidP="00167B8B">
      <w:pPr>
        <w:rPr>
          <w:ins w:id="28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8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])</w:t>
        </w:r>
      </w:ins>
    </w:p>
    <w:p w14:paraId="713D21D8" w14:textId="77777777" w:rsidR="00167B8B" w:rsidRPr="00AD32D7" w:rsidRDefault="00167B8B" w:rsidP="00167B8B">
      <w:pPr>
        <w:rPr>
          <w:ins w:id="28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8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Compile the model</w:t>
        </w:r>
      </w:ins>
    </w:p>
    <w:p w14:paraId="514861F7" w14:textId="77777777" w:rsidR="00167B8B" w:rsidRPr="00AD32D7" w:rsidRDefault="00167B8B" w:rsidP="00167B8B">
      <w:pPr>
        <w:rPr>
          <w:ins w:id="28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8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model.compile(optimizer='adam',</w:t>
        </w:r>
      </w:ins>
    </w:p>
    <w:p w14:paraId="60E31C5E" w14:textId="77777777" w:rsidR="00167B8B" w:rsidRPr="00AD32D7" w:rsidRDefault="00167B8B" w:rsidP="00167B8B">
      <w:pPr>
        <w:rPr>
          <w:ins w:id="28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8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loss='categorical_crossentropy',</w:t>
        </w:r>
      </w:ins>
    </w:p>
    <w:p w14:paraId="164A20E3" w14:textId="6672E809" w:rsidR="00167B8B" w:rsidRPr="00AD32D7" w:rsidRDefault="00167B8B" w:rsidP="00167B8B">
      <w:pPr>
        <w:rPr>
          <w:ins w:id="28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9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metrics=['accuracy'])</w:t>
        </w:r>
      </w:ins>
    </w:p>
    <w:p w14:paraId="34DC5552" w14:textId="77777777" w:rsidR="00167B8B" w:rsidRPr="00AD32D7" w:rsidRDefault="00167B8B" w:rsidP="00167B8B">
      <w:pPr>
        <w:rPr>
          <w:ins w:id="29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9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Train the model</w:t>
        </w:r>
      </w:ins>
    </w:p>
    <w:p w14:paraId="03C1EEC1" w14:textId="77777777" w:rsidR="00167B8B" w:rsidRPr="00AD32D7" w:rsidRDefault="00167B8B" w:rsidP="00167B8B">
      <w:pPr>
        <w:rPr>
          <w:ins w:id="29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9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history = model.fit(</w:t>
        </w:r>
      </w:ins>
    </w:p>
    <w:p w14:paraId="41F10BEC" w14:textId="77777777" w:rsidR="00167B8B" w:rsidRPr="00AD32D7" w:rsidRDefault="00167B8B" w:rsidP="00167B8B">
      <w:pPr>
        <w:rPr>
          <w:ins w:id="29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9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train_generator,</w:t>
        </w:r>
      </w:ins>
    </w:p>
    <w:p w14:paraId="57634436" w14:textId="77777777" w:rsidR="00167B8B" w:rsidRPr="00AD32D7" w:rsidRDefault="00167B8B" w:rsidP="00167B8B">
      <w:pPr>
        <w:rPr>
          <w:ins w:id="29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29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steps_per_epoch=len(train_generator),</w:t>
        </w:r>
      </w:ins>
    </w:p>
    <w:p w14:paraId="163C9F8A" w14:textId="77777777" w:rsidR="00167B8B" w:rsidRPr="00AD32D7" w:rsidRDefault="00167B8B" w:rsidP="00167B8B">
      <w:pPr>
        <w:rPr>
          <w:ins w:id="29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0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epochs=epochs</w:t>
        </w:r>
      </w:ins>
    </w:p>
    <w:p w14:paraId="452A2960" w14:textId="7F44CFBE" w:rsidR="00167B8B" w:rsidRPr="00AD32D7" w:rsidRDefault="00167B8B" w:rsidP="00167B8B">
      <w:pPr>
        <w:rPr>
          <w:ins w:id="30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0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7D821EDD" w14:textId="77777777" w:rsidR="00167B8B" w:rsidRPr="00AD32D7" w:rsidRDefault="00167B8B" w:rsidP="00167B8B">
      <w:pPr>
        <w:rPr>
          <w:ins w:id="30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0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Save the trained model</w:t>
        </w:r>
      </w:ins>
    </w:p>
    <w:p w14:paraId="4FFA68B6" w14:textId="1ECA8F6E" w:rsidR="00167B8B" w:rsidRPr="00AD32D7" w:rsidRDefault="00167B8B" w:rsidP="00167B8B">
      <w:pPr>
        <w:rPr>
          <w:ins w:id="30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0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model.save('image_classification_model.h5')</w:t>
        </w:r>
      </w:ins>
    </w:p>
    <w:p w14:paraId="548FF478" w14:textId="77777777" w:rsidR="00167B8B" w:rsidRPr="00AD32D7" w:rsidRDefault="00167B8B" w:rsidP="00167B8B">
      <w:pPr>
        <w:rPr>
          <w:ins w:id="30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0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Optionally, save training history for analysis</w:t>
        </w:r>
      </w:ins>
    </w:p>
    <w:p w14:paraId="41CBA0FA" w14:textId="0717A835" w:rsidR="00167B8B" w:rsidRPr="00AD32D7" w:rsidRDefault="00167B8B" w:rsidP="00167B8B">
      <w:pPr>
        <w:rPr>
          <w:ins w:id="30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1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pickle</w:t>
        </w:r>
      </w:ins>
    </w:p>
    <w:p w14:paraId="3BEB7D3F" w14:textId="77777777" w:rsidR="00167B8B" w:rsidRPr="00AD32D7" w:rsidRDefault="00167B8B" w:rsidP="00167B8B">
      <w:pPr>
        <w:rPr>
          <w:ins w:id="31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1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with open('training_history.pkl', 'wb') as file:</w:t>
        </w:r>
      </w:ins>
    </w:p>
    <w:p w14:paraId="6D294432" w14:textId="0A98D4DB" w:rsidR="00167B8B" w:rsidRPr="00AD32D7" w:rsidRDefault="00167B8B" w:rsidP="00167B8B">
      <w:pPr>
        <w:rPr>
          <w:ins w:id="31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1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pickle.dump(history.history, file)</w:t>
        </w:r>
      </w:ins>
    </w:p>
    <w:p w14:paraId="632A18F7" w14:textId="77777777" w:rsidR="00167B8B" w:rsidRPr="00AD32D7" w:rsidRDefault="00167B8B" w:rsidP="00167B8B">
      <w:pPr>
        <w:rPr>
          <w:ins w:id="31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1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os</w:t>
        </w:r>
      </w:ins>
    </w:p>
    <w:p w14:paraId="610C9DA9" w14:textId="77777777" w:rsidR="00167B8B" w:rsidRPr="00AD32D7" w:rsidRDefault="00167B8B" w:rsidP="00167B8B">
      <w:pPr>
        <w:rPr>
          <w:ins w:id="31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1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numpy as np</w:t>
        </w:r>
      </w:ins>
    </w:p>
    <w:p w14:paraId="4AC572B3" w14:textId="1A9B13BC" w:rsidR="00167B8B" w:rsidRPr="00AD32D7" w:rsidRDefault="00167B8B" w:rsidP="00167B8B">
      <w:pPr>
        <w:rPr>
          <w:ins w:id="31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2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tensorflow.keras.preprocessing import image</w:t>
        </w:r>
      </w:ins>
    </w:p>
    <w:p w14:paraId="13CE0D5A" w14:textId="77777777" w:rsidR="00167B8B" w:rsidRPr="00AD32D7" w:rsidRDefault="00167B8B" w:rsidP="00167B8B">
      <w:pPr>
        <w:rPr>
          <w:ins w:id="32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2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Load the trained model</w:t>
        </w:r>
      </w:ins>
    </w:p>
    <w:p w14:paraId="3A39DF11" w14:textId="5DDB8192" w:rsidR="00167B8B" w:rsidRPr="00AD32D7" w:rsidRDefault="00167B8B" w:rsidP="00167B8B">
      <w:pPr>
        <w:rPr>
          <w:ins w:id="32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2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 = keras.models.load_model('image_classification_model.h5')</w:t>
        </w:r>
      </w:ins>
    </w:p>
    <w:p w14:paraId="592F542F" w14:textId="77777777" w:rsidR="00167B8B" w:rsidRPr="00AD32D7" w:rsidRDefault="00167B8B" w:rsidP="00167B8B">
      <w:pPr>
        <w:rPr>
          <w:ins w:id="32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2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a function to predict an individual image</w:t>
        </w:r>
      </w:ins>
    </w:p>
    <w:p w14:paraId="07BD7415" w14:textId="77777777" w:rsidR="00167B8B" w:rsidRPr="00AD32D7" w:rsidRDefault="00167B8B" w:rsidP="00167B8B">
      <w:pPr>
        <w:rPr>
          <w:ins w:id="32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2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>def predict_image(image_path):</w:t>
        </w:r>
      </w:ins>
    </w:p>
    <w:p w14:paraId="0A1AF76A" w14:textId="77777777" w:rsidR="00167B8B" w:rsidRPr="00AD32D7" w:rsidRDefault="00167B8B" w:rsidP="00167B8B">
      <w:pPr>
        <w:rPr>
          <w:ins w:id="32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3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image.load_img(image_path, target_size=(224, 224))</w:t>
        </w:r>
      </w:ins>
    </w:p>
    <w:p w14:paraId="4792504F" w14:textId="77777777" w:rsidR="00167B8B" w:rsidRPr="00AD32D7" w:rsidRDefault="00167B8B" w:rsidP="00167B8B">
      <w:pPr>
        <w:rPr>
          <w:ins w:id="33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3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image.img_to_array(img)</w:t>
        </w:r>
      </w:ins>
    </w:p>
    <w:p w14:paraId="531FC662" w14:textId="77777777" w:rsidR="00167B8B" w:rsidRPr="00AD32D7" w:rsidRDefault="00167B8B" w:rsidP="00167B8B">
      <w:pPr>
        <w:rPr>
          <w:ins w:id="33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3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np.expand_dims(img, axis=0)</w:t>
        </w:r>
      </w:ins>
    </w:p>
    <w:p w14:paraId="050A75B9" w14:textId="77777777" w:rsidR="00167B8B" w:rsidRPr="00AD32D7" w:rsidRDefault="00167B8B" w:rsidP="00167B8B">
      <w:pPr>
        <w:rPr>
          <w:ins w:id="33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3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img / 255.0</w:t>
        </w:r>
      </w:ins>
    </w:p>
    <w:p w14:paraId="7D52DEB2" w14:textId="77777777" w:rsidR="00167B8B" w:rsidRPr="00AD32D7" w:rsidRDefault="00167B8B" w:rsidP="00167B8B">
      <w:pPr>
        <w:rPr>
          <w:ins w:id="33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3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predictions = model.predict(img)</w:t>
        </w:r>
      </w:ins>
    </w:p>
    <w:p w14:paraId="6F363E1C" w14:textId="77777777" w:rsidR="00167B8B" w:rsidRPr="00AD32D7" w:rsidRDefault="00167B8B" w:rsidP="00167B8B">
      <w:pPr>
        <w:rPr>
          <w:ins w:id="33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4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class_index = np.argmax(predictions)</w:t>
        </w:r>
      </w:ins>
    </w:p>
    <w:p w14:paraId="1A20AF49" w14:textId="788B1600" w:rsidR="00167B8B" w:rsidRPr="00AD32D7" w:rsidRDefault="00167B8B" w:rsidP="00167B8B">
      <w:pPr>
        <w:rPr>
          <w:ins w:id="34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4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return class_index</w:t>
        </w:r>
      </w:ins>
    </w:p>
    <w:p w14:paraId="72F1356B" w14:textId="77777777" w:rsidR="00167B8B" w:rsidRPr="00AD32D7" w:rsidRDefault="00167B8B" w:rsidP="00167B8B">
      <w:pPr>
        <w:rPr>
          <w:ins w:id="34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4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the directory containing test images on Google Colab</w:t>
        </w:r>
      </w:ins>
    </w:p>
    <w:p w14:paraId="224D4E76" w14:textId="5C18D140" w:rsidR="00167B8B" w:rsidRPr="00AD32D7" w:rsidRDefault="00167B8B" w:rsidP="00167B8B">
      <w:pPr>
        <w:rPr>
          <w:ins w:id="34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4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test_dir = '/content/drive/MyDrive/practical12/traindata/testimage/'</w:t>
        </w:r>
      </w:ins>
    </w:p>
    <w:p w14:paraId="0AC7D232" w14:textId="77777777" w:rsidR="00167B8B" w:rsidRPr="00AD32D7" w:rsidRDefault="00167B8B" w:rsidP="00167B8B">
      <w:pPr>
        <w:rPr>
          <w:ins w:id="34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4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Loop through test images and make predictions</w:t>
        </w:r>
      </w:ins>
    </w:p>
    <w:p w14:paraId="2ED78D06" w14:textId="77777777" w:rsidR="00167B8B" w:rsidRPr="00AD32D7" w:rsidRDefault="00167B8B" w:rsidP="00167B8B">
      <w:pPr>
        <w:rPr>
          <w:ins w:id="349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50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for filename in os.listdir(test_dir):</w:t>
        </w:r>
      </w:ins>
    </w:p>
    <w:p w14:paraId="1E49F640" w14:textId="77777777" w:rsidR="00167B8B" w:rsidRPr="00AD32D7" w:rsidRDefault="00167B8B" w:rsidP="00167B8B">
      <w:pPr>
        <w:rPr>
          <w:ins w:id="351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52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if filename.endswith('.jpg'):</w:t>
        </w:r>
      </w:ins>
    </w:p>
    <w:p w14:paraId="1678AB47" w14:textId="77777777" w:rsidR="00167B8B" w:rsidRPr="00AD32D7" w:rsidRDefault="00167B8B" w:rsidP="00167B8B">
      <w:pPr>
        <w:rPr>
          <w:ins w:id="353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54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image_path = os.path.join(test_dir, filename)</w:t>
        </w:r>
      </w:ins>
    </w:p>
    <w:p w14:paraId="2E4F74D9" w14:textId="77777777" w:rsidR="00167B8B" w:rsidRPr="00AD32D7" w:rsidRDefault="00167B8B" w:rsidP="00167B8B">
      <w:pPr>
        <w:rPr>
          <w:ins w:id="35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5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class_index = predict_image(image_path)</w:t>
        </w:r>
      </w:ins>
    </w:p>
    <w:p w14:paraId="39426932" w14:textId="77777777" w:rsidR="00167B8B" w:rsidRPr="00AD32D7" w:rsidRDefault="00167B8B" w:rsidP="00167B8B">
      <w:pPr>
        <w:rPr>
          <w:ins w:id="35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5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print(f"Image: {filename}, Predicted Class Index: {class_index}")</w:t>
        </w:r>
      </w:ins>
    </w:p>
    <w:p w14:paraId="43CA7E21" w14:textId="77777777" w:rsidR="00167B8B" w:rsidRPr="00AD32D7" w:rsidRDefault="00167B8B" w:rsidP="00167B8B">
      <w:pPr>
        <w:rPr>
          <w:ins w:id="359" w:author="Rushik Rathod" w:date="2023-10-03T21:48:00Z"/>
          <w:rFonts w:ascii="Times New Roman" w:hAnsi="Times New Roman" w:cs="Times New Roman"/>
          <w:bCs/>
          <w:sz w:val="28"/>
          <w:szCs w:val="28"/>
        </w:rPr>
      </w:pPr>
    </w:p>
    <w:p w14:paraId="4A557F18" w14:textId="77777777" w:rsidR="00167B8B" w:rsidRPr="00AD32D7" w:rsidRDefault="00167B8B" w:rsidP="00167B8B">
      <w:pPr>
        <w:rPr>
          <w:ins w:id="36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6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google.colab import drive</w:t>
        </w:r>
      </w:ins>
    </w:p>
    <w:p w14:paraId="201627AA" w14:textId="4CA20108" w:rsidR="00167B8B" w:rsidRPr="00AD32D7" w:rsidRDefault="00167B8B" w:rsidP="00167B8B">
      <w:pPr>
        <w:rPr>
          <w:ins w:id="36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6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drive.mount('/content/drive')</w:t>
        </w:r>
      </w:ins>
    </w:p>
    <w:p w14:paraId="0CFC620D" w14:textId="77777777" w:rsidR="00167B8B" w:rsidRPr="00AD32D7" w:rsidRDefault="00167B8B" w:rsidP="00167B8B">
      <w:pPr>
        <w:rPr>
          <w:ins w:id="36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6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tensorflow as tf</w:t>
        </w:r>
      </w:ins>
    </w:p>
    <w:p w14:paraId="494A5687" w14:textId="77777777" w:rsidR="00167B8B" w:rsidRPr="00AD32D7" w:rsidRDefault="00167B8B" w:rsidP="00167B8B">
      <w:pPr>
        <w:rPr>
          <w:ins w:id="36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6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 import keras</w:t>
        </w:r>
      </w:ins>
    </w:p>
    <w:p w14:paraId="758ADF55" w14:textId="16CFB3DD" w:rsidR="00167B8B" w:rsidRPr="00AD32D7" w:rsidRDefault="00167B8B" w:rsidP="00167B8B">
      <w:pPr>
        <w:rPr>
          <w:ins w:id="36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6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tensorflow.keras.preprocessing.image import ImageDataGenerator</w:t>
        </w:r>
      </w:ins>
    </w:p>
    <w:p w14:paraId="6BA6B105" w14:textId="77777777" w:rsidR="00167B8B" w:rsidRPr="00AD32D7" w:rsidRDefault="00167B8B" w:rsidP="00167B8B">
      <w:pPr>
        <w:rPr>
          <w:ins w:id="37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7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your dataset directory on Google Colab</w:t>
        </w:r>
      </w:ins>
    </w:p>
    <w:p w14:paraId="1AF87A28" w14:textId="493AA834" w:rsidR="00167B8B" w:rsidRPr="00AD32D7" w:rsidRDefault="00167B8B" w:rsidP="00167B8B">
      <w:pPr>
        <w:rPr>
          <w:ins w:id="37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7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dataset_dir = '/content/drive/MyDrive/practical12/traindata/'</w:t>
        </w:r>
      </w:ins>
    </w:p>
    <w:p w14:paraId="49731EFB" w14:textId="77777777" w:rsidR="00167B8B" w:rsidRPr="00AD32D7" w:rsidRDefault="00167B8B" w:rsidP="00167B8B">
      <w:pPr>
        <w:rPr>
          <w:ins w:id="37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7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hyperparameters</w:t>
        </w:r>
      </w:ins>
    </w:p>
    <w:p w14:paraId="607863D7" w14:textId="77777777" w:rsidR="00167B8B" w:rsidRPr="00AD32D7" w:rsidRDefault="00167B8B" w:rsidP="00167B8B">
      <w:pPr>
        <w:rPr>
          <w:ins w:id="37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7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>batch_size = 32</w:t>
        </w:r>
      </w:ins>
    </w:p>
    <w:p w14:paraId="059B1516" w14:textId="77777777" w:rsidR="00167B8B" w:rsidRPr="00AD32D7" w:rsidRDefault="00167B8B" w:rsidP="00167B8B">
      <w:pPr>
        <w:rPr>
          <w:ins w:id="37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7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epochs = 10</w:t>
        </w:r>
      </w:ins>
    </w:p>
    <w:p w14:paraId="2984A8A3" w14:textId="77777777" w:rsidR="00167B8B" w:rsidRPr="00AD32D7" w:rsidRDefault="00167B8B" w:rsidP="00167B8B">
      <w:pPr>
        <w:rPr>
          <w:ins w:id="38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8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input_shape = (224, 224, 3)  # Adjust the input shape according to your images</w:t>
        </w:r>
      </w:ins>
    </w:p>
    <w:p w14:paraId="5EF2392C" w14:textId="1684FD56" w:rsidR="00167B8B" w:rsidRPr="00AD32D7" w:rsidRDefault="00167B8B" w:rsidP="00167B8B">
      <w:pPr>
        <w:rPr>
          <w:ins w:id="38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8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num_classes = 2  # Change this to the number of classes in your dataset</w:t>
        </w:r>
      </w:ins>
    </w:p>
    <w:p w14:paraId="0D88440D" w14:textId="77777777" w:rsidR="00167B8B" w:rsidRPr="00AD32D7" w:rsidRDefault="00167B8B" w:rsidP="00167B8B">
      <w:pPr>
        <w:rPr>
          <w:ins w:id="38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8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Data augmentation and preprocessing</w:t>
        </w:r>
      </w:ins>
    </w:p>
    <w:p w14:paraId="3FA74BE3" w14:textId="77777777" w:rsidR="00167B8B" w:rsidRPr="00AD32D7" w:rsidRDefault="00167B8B" w:rsidP="00167B8B">
      <w:pPr>
        <w:rPr>
          <w:ins w:id="38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8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train_datagen = ImageDataGenerator(</w:t>
        </w:r>
      </w:ins>
    </w:p>
    <w:p w14:paraId="101720E7" w14:textId="77777777" w:rsidR="00167B8B" w:rsidRPr="00AD32D7" w:rsidRDefault="00167B8B" w:rsidP="00167B8B">
      <w:pPr>
        <w:rPr>
          <w:ins w:id="38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8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rescale=1.0/255.0,</w:t>
        </w:r>
      </w:ins>
    </w:p>
    <w:p w14:paraId="625604CC" w14:textId="77777777" w:rsidR="00167B8B" w:rsidRPr="00AD32D7" w:rsidRDefault="00167B8B" w:rsidP="00167B8B">
      <w:pPr>
        <w:rPr>
          <w:ins w:id="39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9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rotation_range=20,</w:t>
        </w:r>
      </w:ins>
    </w:p>
    <w:p w14:paraId="1902FFDF" w14:textId="77777777" w:rsidR="00167B8B" w:rsidRPr="00AD32D7" w:rsidRDefault="00167B8B" w:rsidP="00167B8B">
      <w:pPr>
        <w:rPr>
          <w:ins w:id="39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9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width_shift_range=0.2,</w:t>
        </w:r>
      </w:ins>
    </w:p>
    <w:p w14:paraId="231EC7DC" w14:textId="77777777" w:rsidR="00167B8B" w:rsidRPr="00AD32D7" w:rsidRDefault="00167B8B" w:rsidP="00167B8B">
      <w:pPr>
        <w:rPr>
          <w:ins w:id="39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9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height_shift_range=0.2,</w:t>
        </w:r>
      </w:ins>
    </w:p>
    <w:p w14:paraId="6EE5FF16" w14:textId="77777777" w:rsidR="00167B8B" w:rsidRPr="00AD32D7" w:rsidRDefault="00167B8B" w:rsidP="00167B8B">
      <w:pPr>
        <w:rPr>
          <w:ins w:id="39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9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horizontal_flip=True,</w:t>
        </w:r>
      </w:ins>
    </w:p>
    <w:p w14:paraId="0877E9BA" w14:textId="77777777" w:rsidR="00167B8B" w:rsidRPr="00AD32D7" w:rsidRDefault="00167B8B" w:rsidP="00167B8B">
      <w:pPr>
        <w:rPr>
          <w:ins w:id="39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39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shear_range=0.2,</w:t>
        </w:r>
      </w:ins>
    </w:p>
    <w:p w14:paraId="7B4E4C6C" w14:textId="77777777" w:rsidR="00167B8B" w:rsidRPr="00AD32D7" w:rsidRDefault="00167B8B" w:rsidP="00167B8B">
      <w:pPr>
        <w:rPr>
          <w:ins w:id="40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0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zoom_range=0.2</w:t>
        </w:r>
      </w:ins>
    </w:p>
    <w:p w14:paraId="1D63ECB5" w14:textId="167795D9" w:rsidR="00167B8B" w:rsidRPr="00AD32D7" w:rsidRDefault="00167B8B" w:rsidP="00167B8B">
      <w:pPr>
        <w:rPr>
          <w:ins w:id="40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0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1D7CAABB" w14:textId="77777777" w:rsidR="00167B8B" w:rsidRPr="00AD32D7" w:rsidRDefault="00167B8B" w:rsidP="00167B8B">
      <w:pPr>
        <w:rPr>
          <w:ins w:id="40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0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Create a generator for training data</w:t>
        </w:r>
      </w:ins>
    </w:p>
    <w:p w14:paraId="52AE8CA4" w14:textId="77777777" w:rsidR="00167B8B" w:rsidRPr="00AD32D7" w:rsidRDefault="00167B8B" w:rsidP="00167B8B">
      <w:pPr>
        <w:rPr>
          <w:ins w:id="40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0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train_generator = train_datagen.flow_from_directory(</w:t>
        </w:r>
      </w:ins>
    </w:p>
    <w:p w14:paraId="0D565F13" w14:textId="77777777" w:rsidR="00167B8B" w:rsidRPr="00AD32D7" w:rsidRDefault="00167B8B" w:rsidP="00167B8B">
      <w:pPr>
        <w:rPr>
          <w:ins w:id="40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0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dataset_dir,</w:t>
        </w:r>
      </w:ins>
    </w:p>
    <w:p w14:paraId="458A1A2B" w14:textId="77777777" w:rsidR="00167B8B" w:rsidRPr="00AD32D7" w:rsidRDefault="00167B8B" w:rsidP="00167B8B">
      <w:pPr>
        <w:rPr>
          <w:ins w:id="41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1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target_size=input_shape[:2],</w:t>
        </w:r>
      </w:ins>
    </w:p>
    <w:p w14:paraId="5E1ABB49" w14:textId="77777777" w:rsidR="00167B8B" w:rsidRPr="00AD32D7" w:rsidRDefault="00167B8B" w:rsidP="00167B8B">
      <w:pPr>
        <w:rPr>
          <w:ins w:id="41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1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batch_size=batch_size,</w:t>
        </w:r>
      </w:ins>
    </w:p>
    <w:p w14:paraId="428FCD4A" w14:textId="77777777" w:rsidR="00167B8B" w:rsidRPr="00AD32D7" w:rsidRDefault="00167B8B" w:rsidP="00167B8B">
      <w:pPr>
        <w:rPr>
          <w:ins w:id="41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1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class_mode='categorical',  # Use 'binary' for binary classification</w:t>
        </w:r>
      </w:ins>
    </w:p>
    <w:p w14:paraId="21C36DB2" w14:textId="77777777" w:rsidR="00167B8B" w:rsidRPr="00AD32D7" w:rsidRDefault="00167B8B" w:rsidP="00167B8B">
      <w:pPr>
        <w:rPr>
          <w:ins w:id="41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1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shuffle=True</w:t>
        </w:r>
      </w:ins>
    </w:p>
    <w:p w14:paraId="6FEB1055" w14:textId="61CE8B9C" w:rsidR="00167B8B" w:rsidRPr="00AD32D7" w:rsidRDefault="00167B8B" w:rsidP="00167B8B">
      <w:pPr>
        <w:rPr>
          <w:ins w:id="41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1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27DE6EF6" w14:textId="77777777" w:rsidR="00167B8B" w:rsidRPr="00AD32D7" w:rsidRDefault="00167B8B" w:rsidP="00167B8B">
      <w:pPr>
        <w:rPr>
          <w:ins w:id="42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2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Build a convolutional neural network (CNN) model</w:t>
        </w:r>
      </w:ins>
    </w:p>
    <w:p w14:paraId="1B53A45E" w14:textId="77777777" w:rsidR="00167B8B" w:rsidRPr="00AD32D7" w:rsidRDefault="00167B8B" w:rsidP="00167B8B">
      <w:pPr>
        <w:rPr>
          <w:ins w:id="42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2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 = keras.Sequential([</w:t>
        </w:r>
      </w:ins>
    </w:p>
    <w:p w14:paraId="72D56B2F" w14:textId="77777777" w:rsidR="00167B8B" w:rsidRPr="00AD32D7" w:rsidRDefault="00167B8B" w:rsidP="00167B8B">
      <w:pPr>
        <w:rPr>
          <w:ins w:id="42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2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keras.layers.Conv2D(32, (3, 3), activation='relu', input_shape=input_shape),</w:t>
        </w:r>
      </w:ins>
    </w:p>
    <w:p w14:paraId="007DDD65" w14:textId="77777777" w:rsidR="00167B8B" w:rsidRPr="00AD32D7" w:rsidRDefault="00167B8B" w:rsidP="00167B8B">
      <w:pPr>
        <w:rPr>
          <w:ins w:id="42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2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keras.layers.MaxPooling2D((2, 2)),</w:t>
        </w:r>
      </w:ins>
    </w:p>
    <w:p w14:paraId="77A30DC8" w14:textId="77777777" w:rsidR="00167B8B" w:rsidRPr="00AD32D7" w:rsidRDefault="00167B8B" w:rsidP="00167B8B">
      <w:pPr>
        <w:rPr>
          <w:ins w:id="42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2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keras.layers.Conv2D(64, (3, 3), activation='relu'),</w:t>
        </w:r>
      </w:ins>
    </w:p>
    <w:p w14:paraId="4554A44C" w14:textId="77777777" w:rsidR="00167B8B" w:rsidRPr="00AD32D7" w:rsidRDefault="00167B8B" w:rsidP="00167B8B">
      <w:pPr>
        <w:rPr>
          <w:ins w:id="43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3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keras.layers.MaxPooling2D((2, 2)),</w:t>
        </w:r>
      </w:ins>
    </w:p>
    <w:p w14:paraId="5B2FD98A" w14:textId="77777777" w:rsidR="00167B8B" w:rsidRPr="00AD32D7" w:rsidRDefault="00167B8B" w:rsidP="00167B8B">
      <w:pPr>
        <w:rPr>
          <w:ins w:id="43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3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keras.layers.Conv2D(128, (3, 3), activation='relu'),</w:t>
        </w:r>
      </w:ins>
    </w:p>
    <w:p w14:paraId="55B96C7B" w14:textId="77777777" w:rsidR="00167B8B" w:rsidRPr="00AD32D7" w:rsidRDefault="00167B8B" w:rsidP="00167B8B">
      <w:pPr>
        <w:rPr>
          <w:ins w:id="43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3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keras.layers.MaxPooling2D((2, 2)),</w:t>
        </w:r>
      </w:ins>
    </w:p>
    <w:p w14:paraId="4583935C" w14:textId="77777777" w:rsidR="00167B8B" w:rsidRPr="00AD32D7" w:rsidRDefault="00167B8B" w:rsidP="00167B8B">
      <w:pPr>
        <w:rPr>
          <w:ins w:id="43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3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keras.layers.Flatten(),</w:t>
        </w:r>
      </w:ins>
    </w:p>
    <w:p w14:paraId="63B900BE" w14:textId="77777777" w:rsidR="00167B8B" w:rsidRPr="00AD32D7" w:rsidRDefault="00167B8B" w:rsidP="00167B8B">
      <w:pPr>
        <w:rPr>
          <w:ins w:id="43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3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keras.layers.Dense(128, activation='relu'),</w:t>
        </w:r>
      </w:ins>
    </w:p>
    <w:p w14:paraId="4B5E6E70" w14:textId="77777777" w:rsidR="00167B8B" w:rsidRPr="00AD32D7" w:rsidRDefault="00167B8B" w:rsidP="00167B8B">
      <w:pPr>
        <w:rPr>
          <w:ins w:id="44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4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keras.layers.Dense(num_classes, activation='softmax')</w:t>
        </w:r>
      </w:ins>
    </w:p>
    <w:p w14:paraId="4F2BFD28" w14:textId="51E53ED1" w:rsidR="00167B8B" w:rsidRPr="00AD32D7" w:rsidRDefault="00167B8B" w:rsidP="00167B8B">
      <w:pPr>
        <w:rPr>
          <w:ins w:id="44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4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])</w:t>
        </w:r>
      </w:ins>
    </w:p>
    <w:p w14:paraId="659BCC89" w14:textId="77777777" w:rsidR="00167B8B" w:rsidRPr="00AD32D7" w:rsidRDefault="00167B8B" w:rsidP="00167B8B">
      <w:pPr>
        <w:rPr>
          <w:ins w:id="44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4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Compile the model</w:t>
        </w:r>
      </w:ins>
    </w:p>
    <w:p w14:paraId="25028361" w14:textId="77777777" w:rsidR="00167B8B" w:rsidRPr="00AD32D7" w:rsidRDefault="00167B8B" w:rsidP="00167B8B">
      <w:pPr>
        <w:rPr>
          <w:ins w:id="44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4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model.compile(optimizer='adam',</w:t>
        </w:r>
      </w:ins>
    </w:p>
    <w:p w14:paraId="6C76F162" w14:textId="77777777" w:rsidR="00167B8B" w:rsidRPr="00AD32D7" w:rsidRDefault="00167B8B" w:rsidP="00167B8B">
      <w:pPr>
        <w:rPr>
          <w:ins w:id="44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4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loss='categorical_crossentropy',</w:t>
        </w:r>
      </w:ins>
    </w:p>
    <w:p w14:paraId="56E3AF69" w14:textId="66D5BD01" w:rsidR="00167B8B" w:rsidRPr="00AD32D7" w:rsidRDefault="00167B8B" w:rsidP="00167B8B">
      <w:pPr>
        <w:rPr>
          <w:ins w:id="45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5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metrics=['accuracy'])</w:t>
        </w:r>
      </w:ins>
    </w:p>
    <w:p w14:paraId="77CD2635" w14:textId="77777777" w:rsidR="00167B8B" w:rsidRPr="00AD32D7" w:rsidRDefault="00167B8B" w:rsidP="00167B8B">
      <w:pPr>
        <w:rPr>
          <w:ins w:id="45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5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Train the model</w:t>
        </w:r>
      </w:ins>
    </w:p>
    <w:p w14:paraId="143FC202" w14:textId="77777777" w:rsidR="00167B8B" w:rsidRPr="00AD32D7" w:rsidRDefault="00167B8B" w:rsidP="00167B8B">
      <w:pPr>
        <w:rPr>
          <w:ins w:id="45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5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history = model.fit(</w:t>
        </w:r>
      </w:ins>
    </w:p>
    <w:p w14:paraId="6D0278DA" w14:textId="77777777" w:rsidR="00167B8B" w:rsidRPr="00AD32D7" w:rsidRDefault="00167B8B" w:rsidP="00167B8B">
      <w:pPr>
        <w:rPr>
          <w:ins w:id="45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5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train_generator,</w:t>
        </w:r>
      </w:ins>
    </w:p>
    <w:p w14:paraId="12E330E5" w14:textId="77777777" w:rsidR="00167B8B" w:rsidRPr="00AD32D7" w:rsidRDefault="00167B8B" w:rsidP="00167B8B">
      <w:pPr>
        <w:rPr>
          <w:ins w:id="45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5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steps_per_epoch=len(train_generator),</w:t>
        </w:r>
      </w:ins>
    </w:p>
    <w:p w14:paraId="30D771AC" w14:textId="77777777" w:rsidR="00167B8B" w:rsidRPr="00AD32D7" w:rsidRDefault="00167B8B" w:rsidP="00167B8B">
      <w:pPr>
        <w:rPr>
          <w:ins w:id="46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6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epochs=epochs</w:t>
        </w:r>
      </w:ins>
    </w:p>
    <w:p w14:paraId="67B5DA82" w14:textId="388AE84E" w:rsidR="00167B8B" w:rsidRPr="00AD32D7" w:rsidRDefault="00167B8B" w:rsidP="00167B8B">
      <w:pPr>
        <w:rPr>
          <w:ins w:id="46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6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468C92D4" w14:textId="77777777" w:rsidR="00167B8B" w:rsidRPr="00AD32D7" w:rsidRDefault="00167B8B" w:rsidP="00167B8B">
      <w:pPr>
        <w:rPr>
          <w:ins w:id="46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6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Save the trained model</w:t>
        </w:r>
      </w:ins>
    </w:p>
    <w:p w14:paraId="35C0170E" w14:textId="5E674413" w:rsidR="00167B8B" w:rsidRPr="00AD32D7" w:rsidRDefault="00167B8B" w:rsidP="00167B8B">
      <w:pPr>
        <w:rPr>
          <w:ins w:id="46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6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model.save('image_classification_model.h5')</w:t>
        </w:r>
      </w:ins>
    </w:p>
    <w:p w14:paraId="254156C5" w14:textId="77777777" w:rsidR="00167B8B" w:rsidRPr="00AD32D7" w:rsidRDefault="00167B8B" w:rsidP="00167B8B">
      <w:pPr>
        <w:rPr>
          <w:ins w:id="46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6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Optionally, save training history for analysis</w:t>
        </w:r>
      </w:ins>
    </w:p>
    <w:p w14:paraId="65EA840D" w14:textId="1AB16D20" w:rsidR="00167B8B" w:rsidRPr="00AD32D7" w:rsidRDefault="00167B8B" w:rsidP="00167B8B">
      <w:pPr>
        <w:rPr>
          <w:ins w:id="47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7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pickle</w:t>
        </w:r>
      </w:ins>
    </w:p>
    <w:p w14:paraId="70D8E127" w14:textId="77777777" w:rsidR="00167B8B" w:rsidRPr="00AD32D7" w:rsidRDefault="00167B8B" w:rsidP="00167B8B">
      <w:pPr>
        <w:rPr>
          <w:ins w:id="47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7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with open('training_history.pkl', 'wb') as file:</w:t>
        </w:r>
      </w:ins>
    </w:p>
    <w:p w14:paraId="5343FC73" w14:textId="24C07733" w:rsidR="00167B8B" w:rsidRPr="00AD32D7" w:rsidRDefault="00167B8B" w:rsidP="00167B8B">
      <w:pPr>
        <w:rPr>
          <w:ins w:id="47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7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pickle.dump(history.history, file)</w:t>
        </w:r>
      </w:ins>
    </w:p>
    <w:p w14:paraId="7238A67C" w14:textId="77777777" w:rsidR="00167B8B" w:rsidRPr="00AD32D7" w:rsidRDefault="00167B8B" w:rsidP="00167B8B">
      <w:pPr>
        <w:rPr>
          <w:ins w:id="47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7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>import os</w:t>
        </w:r>
      </w:ins>
    </w:p>
    <w:p w14:paraId="0257D3AB" w14:textId="77777777" w:rsidR="00167B8B" w:rsidRPr="00AD32D7" w:rsidRDefault="00167B8B" w:rsidP="00167B8B">
      <w:pPr>
        <w:rPr>
          <w:ins w:id="47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7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numpy as np</w:t>
        </w:r>
      </w:ins>
    </w:p>
    <w:p w14:paraId="432910BD" w14:textId="50B52C7C" w:rsidR="00167B8B" w:rsidRPr="00AD32D7" w:rsidRDefault="00167B8B" w:rsidP="00167B8B">
      <w:pPr>
        <w:rPr>
          <w:ins w:id="48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8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tensorflow.keras.preprocessing import image</w:t>
        </w:r>
      </w:ins>
    </w:p>
    <w:p w14:paraId="197402A5" w14:textId="77777777" w:rsidR="00167B8B" w:rsidRPr="00AD32D7" w:rsidRDefault="00167B8B" w:rsidP="00167B8B">
      <w:pPr>
        <w:rPr>
          <w:ins w:id="48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8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Load the trained model</w:t>
        </w:r>
      </w:ins>
    </w:p>
    <w:p w14:paraId="295E3869" w14:textId="1AD05FD3" w:rsidR="00167B8B" w:rsidRPr="00AD32D7" w:rsidRDefault="00167B8B" w:rsidP="00167B8B">
      <w:pPr>
        <w:rPr>
          <w:ins w:id="48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8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 = keras.models.load_model('image_classification_model.h5')</w:t>
        </w:r>
      </w:ins>
    </w:p>
    <w:p w14:paraId="1EA6DABB" w14:textId="77777777" w:rsidR="00167B8B" w:rsidRPr="00AD32D7" w:rsidRDefault="00167B8B" w:rsidP="00167B8B">
      <w:pPr>
        <w:rPr>
          <w:ins w:id="48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8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a function to predict an individual image</w:t>
        </w:r>
      </w:ins>
    </w:p>
    <w:p w14:paraId="0221EF76" w14:textId="77777777" w:rsidR="00167B8B" w:rsidRPr="00AD32D7" w:rsidRDefault="00167B8B" w:rsidP="00167B8B">
      <w:pPr>
        <w:rPr>
          <w:ins w:id="48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8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def predict_image(image_path):</w:t>
        </w:r>
      </w:ins>
    </w:p>
    <w:p w14:paraId="6AEC25D5" w14:textId="77777777" w:rsidR="00167B8B" w:rsidRPr="00AD32D7" w:rsidRDefault="00167B8B" w:rsidP="00167B8B">
      <w:pPr>
        <w:rPr>
          <w:ins w:id="49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9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image.load_img(image_path, target_size=(224, 224))</w:t>
        </w:r>
      </w:ins>
    </w:p>
    <w:p w14:paraId="00743D6B" w14:textId="77777777" w:rsidR="00167B8B" w:rsidRPr="00AD32D7" w:rsidRDefault="00167B8B" w:rsidP="00167B8B">
      <w:pPr>
        <w:rPr>
          <w:ins w:id="49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9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image.img_to_array(img)</w:t>
        </w:r>
      </w:ins>
    </w:p>
    <w:p w14:paraId="0664DE9B" w14:textId="77777777" w:rsidR="00167B8B" w:rsidRPr="00AD32D7" w:rsidRDefault="00167B8B" w:rsidP="00167B8B">
      <w:pPr>
        <w:rPr>
          <w:ins w:id="49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9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np.expand_dims(img, axis=0)</w:t>
        </w:r>
      </w:ins>
    </w:p>
    <w:p w14:paraId="66BCA4A4" w14:textId="77777777" w:rsidR="00167B8B" w:rsidRPr="00AD32D7" w:rsidRDefault="00167B8B" w:rsidP="00167B8B">
      <w:pPr>
        <w:rPr>
          <w:ins w:id="49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9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 = img / 255.0</w:t>
        </w:r>
      </w:ins>
    </w:p>
    <w:p w14:paraId="6E052616" w14:textId="77777777" w:rsidR="00167B8B" w:rsidRPr="00AD32D7" w:rsidRDefault="00167B8B" w:rsidP="00167B8B">
      <w:pPr>
        <w:rPr>
          <w:ins w:id="49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49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predictions = model.predict(img)</w:t>
        </w:r>
      </w:ins>
    </w:p>
    <w:p w14:paraId="56931A45" w14:textId="77777777" w:rsidR="00167B8B" w:rsidRPr="00AD32D7" w:rsidRDefault="00167B8B" w:rsidP="00167B8B">
      <w:pPr>
        <w:rPr>
          <w:ins w:id="50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0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class_index = np.argmax(predictions)</w:t>
        </w:r>
      </w:ins>
    </w:p>
    <w:p w14:paraId="5D3F7205" w14:textId="17A82380" w:rsidR="00167B8B" w:rsidRPr="00AD32D7" w:rsidRDefault="00167B8B" w:rsidP="00167B8B">
      <w:pPr>
        <w:rPr>
          <w:ins w:id="50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0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return class_index</w:t>
        </w:r>
      </w:ins>
    </w:p>
    <w:p w14:paraId="488E1438" w14:textId="77777777" w:rsidR="0014179B" w:rsidRDefault="0014179B" w:rsidP="00167B8B">
      <w:pPr>
        <w:rPr>
          <w:ins w:id="504" w:author="Rushik Rathod" w:date="2023-10-03T21:54:00Z"/>
          <w:rFonts w:ascii="Times New Roman" w:hAnsi="Times New Roman" w:cs="Times New Roman"/>
          <w:bCs/>
          <w:sz w:val="28"/>
          <w:szCs w:val="28"/>
        </w:rPr>
      </w:pPr>
    </w:p>
    <w:p w14:paraId="66061EC7" w14:textId="74BE6DFA" w:rsidR="00167B8B" w:rsidRPr="00AD32D7" w:rsidRDefault="00167B8B" w:rsidP="00167B8B">
      <w:pPr>
        <w:rPr>
          <w:ins w:id="505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06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Define the directory containing test images on Google Colab</w:t>
        </w:r>
      </w:ins>
    </w:p>
    <w:p w14:paraId="532A3033" w14:textId="78F1F264" w:rsidR="00167B8B" w:rsidRPr="00AD32D7" w:rsidRDefault="00167B8B" w:rsidP="00167B8B">
      <w:pPr>
        <w:rPr>
          <w:ins w:id="507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08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test_dir = '/content/drive/MyDrive/practical12/traindata/testimage/'</w:t>
        </w:r>
      </w:ins>
    </w:p>
    <w:p w14:paraId="467F2216" w14:textId="77777777" w:rsidR="0014179B" w:rsidRDefault="0014179B" w:rsidP="00167B8B">
      <w:pPr>
        <w:rPr>
          <w:ins w:id="509" w:author="Rushik Rathod" w:date="2023-10-03T21:54:00Z"/>
          <w:rFonts w:ascii="Times New Roman" w:hAnsi="Times New Roman" w:cs="Times New Roman"/>
          <w:bCs/>
          <w:sz w:val="28"/>
          <w:szCs w:val="28"/>
        </w:rPr>
      </w:pPr>
    </w:p>
    <w:p w14:paraId="1487F749" w14:textId="41286A34" w:rsidR="00167B8B" w:rsidRPr="00AD32D7" w:rsidRDefault="00167B8B" w:rsidP="00167B8B">
      <w:pPr>
        <w:rPr>
          <w:ins w:id="51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1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Loop through test images and make predictions</w:t>
        </w:r>
      </w:ins>
    </w:p>
    <w:p w14:paraId="3F266E6E" w14:textId="77777777" w:rsidR="00167B8B" w:rsidRPr="00AD32D7" w:rsidRDefault="00167B8B" w:rsidP="00167B8B">
      <w:pPr>
        <w:rPr>
          <w:ins w:id="512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13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>for filename in os.listdir(test_dir):</w:t>
        </w:r>
      </w:ins>
    </w:p>
    <w:p w14:paraId="406753AB" w14:textId="77777777" w:rsidR="00167B8B" w:rsidRPr="00AD32D7" w:rsidRDefault="00167B8B" w:rsidP="00167B8B">
      <w:pPr>
        <w:rPr>
          <w:ins w:id="514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15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if filename.endswith('.jpg'):</w:t>
        </w:r>
      </w:ins>
    </w:p>
    <w:p w14:paraId="57019B90" w14:textId="77777777" w:rsidR="00167B8B" w:rsidRPr="00AD32D7" w:rsidRDefault="00167B8B" w:rsidP="00167B8B">
      <w:pPr>
        <w:rPr>
          <w:ins w:id="516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17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image_path = os.path.join(test_dir, filename)</w:t>
        </w:r>
      </w:ins>
    </w:p>
    <w:p w14:paraId="73B9D859" w14:textId="77777777" w:rsidR="00167B8B" w:rsidRPr="00AD32D7" w:rsidRDefault="00167B8B" w:rsidP="00167B8B">
      <w:pPr>
        <w:rPr>
          <w:ins w:id="518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19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class_index = predict_image(image_path)</w:t>
        </w:r>
      </w:ins>
    </w:p>
    <w:p w14:paraId="3BADC3E5" w14:textId="77777777" w:rsidR="00167B8B" w:rsidRDefault="00167B8B" w:rsidP="00167B8B">
      <w:pPr>
        <w:rPr>
          <w:ins w:id="520" w:author="Rushik Rathod" w:date="2023-10-03T21:48:00Z"/>
          <w:rFonts w:ascii="Times New Roman" w:hAnsi="Times New Roman" w:cs="Times New Roman"/>
          <w:bCs/>
          <w:sz w:val="28"/>
          <w:szCs w:val="28"/>
        </w:rPr>
      </w:pPr>
      <w:ins w:id="521" w:author="Rushik Rathod" w:date="2023-10-03T21:48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print(f"Image: {filename}, Predicted Class Index: {class_index}")</w:t>
        </w:r>
      </w:ins>
    </w:p>
    <w:p w14:paraId="5F001795" w14:textId="77777777" w:rsidR="008A19B2" w:rsidRDefault="008A19B2" w:rsidP="00D4767D">
      <w:pPr>
        <w:rPr>
          <w:ins w:id="522" w:author="Rushik Rathod" w:date="2023-10-03T21:54:00Z"/>
          <w:rFonts w:ascii="Times New Roman" w:hAnsi="Times New Roman" w:cs="Times New Roman"/>
          <w:bCs/>
          <w:sz w:val="28"/>
          <w:szCs w:val="28"/>
        </w:rPr>
      </w:pPr>
    </w:p>
    <w:p w14:paraId="4ED5E3E4" w14:textId="326ABA0B" w:rsidR="00A50AF8" w:rsidRDefault="00A50AF8" w:rsidP="00A50AF8">
      <w:pPr>
        <w:rPr>
          <w:ins w:id="523" w:author="Rushik Rathod" w:date="2023-10-03T21:57:00Z"/>
          <w:rFonts w:ascii="Times New Roman" w:hAnsi="Times New Roman" w:cs="Times New Roman"/>
          <w:bCs/>
          <w:sz w:val="28"/>
          <w:szCs w:val="28"/>
        </w:rPr>
      </w:pPr>
      <w:ins w:id="524" w:author="Rushik Rathod" w:date="2023-10-03T21:57:00Z">
        <w:r>
          <w:rPr>
            <w:rFonts w:ascii="Times New Roman" w:hAnsi="Times New Roman" w:cs="Times New Roman"/>
            <w:bCs/>
            <w:sz w:val="28"/>
            <w:szCs w:val="28"/>
          </w:rPr>
          <w:lastRenderedPageBreak/>
          <w:t>ii.</w:t>
        </w:r>
      </w:ins>
    </w:p>
    <w:p w14:paraId="1BF2A300" w14:textId="142AF3C1" w:rsidR="00D4767D" w:rsidDel="0014179B" w:rsidRDefault="0055038F" w:rsidP="00D4767D">
      <w:pPr>
        <w:rPr>
          <w:del w:id="525" w:author="Rushik Rathod" w:date="2023-10-03T21:54:00Z"/>
          <w:rFonts w:ascii="Times New Roman" w:hAnsi="Times New Roman" w:cs="Times New Roman"/>
          <w:bCs/>
          <w:sz w:val="28"/>
          <w:szCs w:val="28"/>
        </w:rPr>
      </w:pPr>
      <w:del w:id="526" w:author="Rushik Rathod" w:date="2023-10-03T21:46:00Z">
        <w:r w:rsidRPr="0055038F" w:rsidDel="001E7152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12AF542D" wp14:editId="21CC0C9A">
              <wp:extent cx="5943600" cy="2394585"/>
              <wp:effectExtent l="0" t="0" r="0" b="5715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3945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AFB03D9" w14:textId="77777777" w:rsidR="00A50AF8" w:rsidRPr="00AD32D7" w:rsidRDefault="00A50AF8" w:rsidP="00A50AF8">
      <w:pPr>
        <w:rPr>
          <w:ins w:id="52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2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Setting the dataset path</w:t>
        </w:r>
      </w:ins>
    </w:p>
    <w:p w14:paraId="0ACF9944" w14:textId="77777777" w:rsidR="00A50AF8" w:rsidRPr="00AD32D7" w:rsidRDefault="00A50AF8" w:rsidP="00A50AF8">
      <w:pPr>
        <w:rPr>
          <w:ins w:id="52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3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pathlib</w:t>
        </w:r>
      </w:ins>
    </w:p>
    <w:p w14:paraId="59377BE0" w14:textId="77777777" w:rsidR="00A50AF8" w:rsidRPr="00AD32D7" w:rsidRDefault="00A50AF8" w:rsidP="00A50AF8">
      <w:pPr>
        <w:rPr>
          <w:ins w:id="53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3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data_dir = pathlib.Path('/content/gdrive/MyDrive/Segmentation/dataset1')</w:t>
        </w:r>
      </w:ins>
    </w:p>
    <w:p w14:paraId="409826BA" w14:textId="77777777" w:rsidR="00A50AF8" w:rsidRPr="00AD32D7" w:rsidRDefault="00A50AF8" w:rsidP="00A50AF8">
      <w:pPr>
        <w:rPr>
          <w:ins w:id="53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3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image_count = len(list(data_dir.glob('*/*.png')))</w:t>
        </w:r>
      </w:ins>
    </w:p>
    <w:p w14:paraId="6A93D0CC" w14:textId="7A00CA30" w:rsidR="00A50AF8" w:rsidRPr="00AD32D7" w:rsidRDefault="0050537D" w:rsidP="00A50AF8">
      <w:pPr>
        <w:rPr>
          <w:ins w:id="53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36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print(image_count)</w:t>
        </w:r>
      </w:ins>
    </w:p>
    <w:p w14:paraId="43BE0889" w14:textId="77777777" w:rsidR="00A50AF8" w:rsidRPr="00AD32D7" w:rsidRDefault="00A50AF8" w:rsidP="00A50AF8">
      <w:pPr>
        <w:rPr>
          <w:ins w:id="53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3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dir_data = "/content/gdrive/MyDrive/Segmentation/dataset1/"</w:t>
        </w:r>
      </w:ins>
    </w:p>
    <w:p w14:paraId="6C5A5538" w14:textId="77777777" w:rsidR="00A50AF8" w:rsidRPr="00AD32D7" w:rsidRDefault="00A50AF8" w:rsidP="00A50AF8">
      <w:pPr>
        <w:rPr>
          <w:ins w:id="53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4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dir_seg = dir_data + "/annotations_prepped_train/"</w:t>
        </w:r>
      </w:ins>
    </w:p>
    <w:p w14:paraId="4D16A17C" w14:textId="0C470F0D" w:rsidR="00A50AF8" w:rsidRDefault="00A50AF8" w:rsidP="00A50AF8">
      <w:pPr>
        <w:rPr>
          <w:ins w:id="541" w:author="Rushik Rathod" w:date="2023-10-03T21:57:00Z"/>
          <w:rFonts w:ascii="Times New Roman" w:hAnsi="Times New Roman" w:cs="Times New Roman"/>
          <w:bCs/>
          <w:sz w:val="28"/>
          <w:szCs w:val="28"/>
        </w:rPr>
      </w:pPr>
      <w:ins w:id="54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dir_img = dir_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data + "/images_prepped_train/"</w:t>
        </w:r>
      </w:ins>
    </w:p>
    <w:p w14:paraId="1D190E7C" w14:textId="77777777" w:rsidR="0050537D" w:rsidRPr="00AD32D7" w:rsidRDefault="0050537D" w:rsidP="00A50AF8">
      <w:pPr>
        <w:rPr>
          <w:ins w:id="543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783DFAF2" w14:textId="77777777" w:rsidR="00A50AF8" w:rsidRPr="00AD32D7" w:rsidRDefault="00A50AF8" w:rsidP="00A50AF8">
      <w:pPr>
        <w:rPr>
          <w:ins w:id="54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4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cv2, os</w:t>
        </w:r>
      </w:ins>
    </w:p>
    <w:p w14:paraId="7CD0FB24" w14:textId="77777777" w:rsidR="00A50AF8" w:rsidRPr="00AD32D7" w:rsidRDefault="00A50AF8" w:rsidP="00A50AF8">
      <w:pPr>
        <w:rPr>
          <w:ins w:id="54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4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numpy as np</w:t>
        </w:r>
      </w:ins>
    </w:p>
    <w:p w14:paraId="783F7D33" w14:textId="77777777" w:rsidR="00A50AF8" w:rsidRPr="00AD32D7" w:rsidRDefault="00A50AF8" w:rsidP="00A50AF8">
      <w:pPr>
        <w:rPr>
          <w:ins w:id="54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4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matplotlib.pyplot as plt</w:t>
        </w:r>
      </w:ins>
    </w:p>
    <w:p w14:paraId="36B307BC" w14:textId="77777777" w:rsidR="00A50AF8" w:rsidRPr="00AD32D7" w:rsidRDefault="00A50AF8" w:rsidP="00A50AF8">
      <w:pPr>
        <w:rPr>
          <w:ins w:id="55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5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seaborn as sns</w:t>
        </w:r>
      </w:ins>
    </w:p>
    <w:p w14:paraId="0D3C9B08" w14:textId="77777777" w:rsidR="00A50AF8" w:rsidRPr="00AD32D7" w:rsidRDefault="00A50AF8" w:rsidP="00A50AF8">
      <w:pPr>
        <w:rPr>
          <w:ins w:id="55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5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## seaborn has white grid by default so I will get rid of this.</w:t>
        </w:r>
      </w:ins>
    </w:p>
    <w:p w14:paraId="60F1C40C" w14:textId="0FEF8830" w:rsidR="00A50AF8" w:rsidRPr="00AD32D7" w:rsidRDefault="00A50AF8" w:rsidP="00A50AF8">
      <w:pPr>
        <w:rPr>
          <w:ins w:id="55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5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sns.set_style("whitegrid", 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{'axes.grid' : False})</w:t>
        </w:r>
      </w:ins>
    </w:p>
    <w:p w14:paraId="35FAEDFB" w14:textId="77777777" w:rsidR="00A50AF8" w:rsidRPr="00AD32D7" w:rsidRDefault="00A50AF8" w:rsidP="00A50AF8">
      <w:pPr>
        <w:rPr>
          <w:ins w:id="55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5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ldseg = np.array(os.listdir(dir_seg))</w:t>
        </w:r>
      </w:ins>
    </w:p>
    <w:p w14:paraId="7688860E" w14:textId="77777777" w:rsidR="00A50AF8" w:rsidRPr="00AD32D7" w:rsidRDefault="00A50AF8" w:rsidP="00A50AF8">
      <w:pPr>
        <w:rPr>
          <w:ins w:id="55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5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## pick the first image file</w:t>
        </w:r>
      </w:ins>
    </w:p>
    <w:p w14:paraId="6E8BB90D" w14:textId="77777777" w:rsidR="00A50AF8" w:rsidRPr="00AD32D7" w:rsidRDefault="00A50AF8" w:rsidP="00A50AF8">
      <w:pPr>
        <w:rPr>
          <w:ins w:id="56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6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fnm = ldseg[0]</w:t>
        </w:r>
      </w:ins>
    </w:p>
    <w:p w14:paraId="1DABF0B3" w14:textId="6AC52108" w:rsidR="00A50AF8" w:rsidRPr="00AD32D7" w:rsidRDefault="0050537D" w:rsidP="00A50AF8">
      <w:pPr>
        <w:rPr>
          <w:ins w:id="56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63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print(fnm)</w:t>
        </w:r>
      </w:ins>
    </w:p>
    <w:p w14:paraId="683DB348" w14:textId="77777777" w:rsidR="00A50AF8" w:rsidRPr="00AD32D7" w:rsidRDefault="00A50AF8" w:rsidP="00A50AF8">
      <w:pPr>
        <w:rPr>
          <w:ins w:id="56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6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## read in the original image and segmentation labels</w:t>
        </w:r>
      </w:ins>
    </w:p>
    <w:p w14:paraId="2213B59A" w14:textId="77777777" w:rsidR="00A50AF8" w:rsidRPr="00AD32D7" w:rsidRDefault="00A50AF8" w:rsidP="00A50AF8">
      <w:pPr>
        <w:rPr>
          <w:ins w:id="56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6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seg = cv2.imread(dir_seg + fnm ) # (360, 480, 3)</w:t>
        </w:r>
      </w:ins>
    </w:p>
    <w:p w14:paraId="692A880B" w14:textId="77777777" w:rsidR="00A50AF8" w:rsidRPr="00AD32D7" w:rsidRDefault="00A50AF8" w:rsidP="00A50AF8">
      <w:pPr>
        <w:rPr>
          <w:ins w:id="56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6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img_is = cv2.imread(dir_img + fnm )</w:t>
        </w:r>
      </w:ins>
    </w:p>
    <w:p w14:paraId="1FB2098E" w14:textId="77777777" w:rsidR="00A50AF8" w:rsidRPr="00AD32D7" w:rsidRDefault="00A50AF8" w:rsidP="00A50AF8">
      <w:pPr>
        <w:rPr>
          <w:ins w:id="57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7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print("seg.shape={}, img_is.shape={}".format(seg.shape,img_is.shape))</w:t>
        </w:r>
      </w:ins>
    </w:p>
    <w:p w14:paraId="0C255439" w14:textId="77777777" w:rsidR="00A50AF8" w:rsidRPr="00AD32D7" w:rsidRDefault="00A50AF8" w:rsidP="00A50AF8">
      <w:pPr>
        <w:rPr>
          <w:ins w:id="572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0F1CB4B3" w14:textId="77777777" w:rsidR="00A50AF8" w:rsidRPr="00AD32D7" w:rsidRDefault="00A50AF8" w:rsidP="00A50AF8">
      <w:pPr>
        <w:rPr>
          <w:ins w:id="57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7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>## Check the number of labels</w:t>
        </w:r>
      </w:ins>
    </w:p>
    <w:p w14:paraId="5B4CEE06" w14:textId="77777777" w:rsidR="00A50AF8" w:rsidRPr="00AD32D7" w:rsidRDefault="00A50AF8" w:rsidP="00A50AF8">
      <w:pPr>
        <w:rPr>
          <w:ins w:id="57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7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mi, ma = np.min(seg), np.max(seg)</w:t>
        </w:r>
      </w:ins>
    </w:p>
    <w:p w14:paraId="31544275" w14:textId="77777777" w:rsidR="00A50AF8" w:rsidRPr="00AD32D7" w:rsidRDefault="00A50AF8" w:rsidP="00A50AF8">
      <w:pPr>
        <w:rPr>
          <w:ins w:id="57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7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n_classes = ma - mi + 1</w:t>
        </w:r>
      </w:ins>
    </w:p>
    <w:p w14:paraId="253851A7" w14:textId="4FA24E1E" w:rsidR="00A50AF8" w:rsidRPr="00AD32D7" w:rsidRDefault="00A50AF8" w:rsidP="00A50AF8">
      <w:pPr>
        <w:rPr>
          <w:ins w:id="57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8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print("minimum seg = {}, maximum seg = {}, Total number of segmentation classes = {}".format(mi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,ma, n_classes))</w:t>
        </w:r>
      </w:ins>
    </w:p>
    <w:p w14:paraId="7CA1335B" w14:textId="77777777" w:rsidR="00A50AF8" w:rsidRPr="00AD32D7" w:rsidRDefault="00A50AF8" w:rsidP="00A50AF8">
      <w:pPr>
        <w:rPr>
          <w:ins w:id="58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8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fig = plt.figure(figsize=(5,5))</w:t>
        </w:r>
      </w:ins>
    </w:p>
    <w:p w14:paraId="4F3C1308" w14:textId="77777777" w:rsidR="00A50AF8" w:rsidRPr="00AD32D7" w:rsidRDefault="00A50AF8" w:rsidP="00A50AF8">
      <w:pPr>
        <w:rPr>
          <w:ins w:id="58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8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ax = fig.add_subplot(1,1,1)</w:t>
        </w:r>
      </w:ins>
    </w:p>
    <w:p w14:paraId="4EB3062D" w14:textId="77777777" w:rsidR="00A50AF8" w:rsidRPr="00AD32D7" w:rsidRDefault="00A50AF8" w:rsidP="00A50AF8">
      <w:pPr>
        <w:rPr>
          <w:ins w:id="58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8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ax.imshow(img_is)</w:t>
        </w:r>
      </w:ins>
    </w:p>
    <w:p w14:paraId="4500D83F" w14:textId="77777777" w:rsidR="00A50AF8" w:rsidRPr="00AD32D7" w:rsidRDefault="00A50AF8" w:rsidP="00A50AF8">
      <w:pPr>
        <w:rPr>
          <w:ins w:id="58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8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ax.set_title("original image")</w:t>
        </w:r>
      </w:ins>
    </w:p>
    <w:p w14:paraId="33DB4836" w14:textId="5CE392C1" w:rsidR="00A50AF8" w:rsidRPr="00AD32D7" w:rsidRDefault="0050537D" w:rsidP="00A50AF8">
      <w:pPr>
        <w:rPr>
          <w:ins w:id="58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90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plt.show()</w:t>
        </w:r>
      </w:ins>
    </w:p>
    <w:p w14:paraId="7E6E1B67" w14:textId="77777777" w:rsidR="00A50AF8" w:rsidRPr="00AD32D7" w:rsidRDefault="00A50AF8" w:rsidP="00A50AF8">
      <w:pPr>
        <w:rPr>
          <w:ins w:id="59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9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fig = plt.figure(figsize=(15,10))</w:t>
        </w:r>
      </w:ins>
    </w:p>
    <w:p w14:paraId="611E2BD0" w14:textId="77777777" w:rsidR="00A50AF8" w:rsidRPr="00AD32D7" w:rsidRDefault="00A50AF8" w:rsidP="00A50AF8">
      <w:pPr>
        <w:rPr>
          <w:ins w:id="59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9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for k in range(mi,ma+1):</w:t>
        </w:r>
      </w:ins>
    </w:p>
    <w:p w14:paraId="5D83ABE5" w14:textId="77777777" w:rsidR="00A50AF8" w:rsidRPr="00AD32D7" w:rsidRDefault="00A50AF8" w:rsidP="00A50AF8">
      <w:pPr>
        <w:rPr>
          <w:ins w:id="59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9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 = fig.add_subplot(3, int(n_classes/3)+1, k+1)</w:t>
        </w:r>
      </w:ins>
    </w:p>
    <w:p w14:paraId="1F664829" w14:textId="77777777" w:rsidR="00A50AF8" w:rsidRPr="00AD32D7" w:rsidRDefault="00A50AF8" w:rsidP="00A50AF8">
      <w:pPr>
        <w:rPr>
          <w:ins w:id="59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59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ax.imshow((seg == k)*1.0)</w:t>
        </w:r>
      </w:ins>
    </w:p>
    <w:p w14:paraId="6F2718AF" w14:textId="3A90ED37" w:rsidR="00A50AF8" w:rsidRPr="00AD32D7" w:rsidRDefault="00A50AF8" w:rsidP="00A50AF8">
      <w:pPr>
        <w:rPr>
          <w:ins w:id="59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0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ax.se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t_title("label = {}".format(k))</w:t>
        </w:r>
      </w:ins>
    </w:p>
    <w:p w14:paraId="41B44D6B" w14:textId="29E46DC3" w:rsidR="0050537D" w:rsidRPr="00AD32D7" w:rsidRDefault="0050537D" w:rsidP="00A50AF8">
      <w:pPr>
        <w:rPr>
          <w:ins w:id="60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02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plt.show()</w:t>
        </w:r>
      </w:ins>
    </w:p>
    <w:p w14:paraId="2A1DBEE9" w14:textId="77777777" w:rsidR="00A50AF8" w:rsidRPr="00AD32D7" w:rsidRDefault="00A50AF8" w:rsidP="00A50AF8">
      <w:pPr>
        <w:rPr>
          <w:ins w:id="60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0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random</w:t>
        </w:r>
      </w:ins>
    </w:p>
    <w:p w14:paraId="5231A8C4" w14:textId="77777777" w:rsidR="00A50AF8" w:rsidRPr="00AD32D7" w:rsidRDefault="00A50AF8" w:rsidP="00A50AF8">
      <w:pPr>
        <w:rPr>
          <w:ins w:id="60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0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def give_color_to_seg_img(seg,n_classes):</w:t>
        </w:r>
      </w:ins>
    </w:p>
    <w:p w14:paraId="562442EA" w14:textId="77777777" w:rsidR="00A50AF8" w:rsidRPr="00AD32D7" w:rsidRDefault="00A50AF8" w:rsidP="00A50AF8">
      <w:pPr>
        <w:rPr>
          <w:ins w:id="60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0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'''</w:t>
        </w:r>
      </w:ins>
    </w:p>
    <w:p w14:paraId="4827F16F" w14:textId="77777777" w:rsidR="00A50AF8" w:rsidRPr="00AD32D7" w:rsidRDefault="00A50AF8" w:rsidP="00A50AF8">
      <w:pPr>
        <w:rPr>
          <w:ins w:id="60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1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seg : (input_width,input_height,3)</w:t>
        </w:r>
      </w:ins>
    </w:p>
    <w:p w14:paraId="4A37EDE2" w14:textId="3E761338" w:rsidR="00A50AF8" w:rsidRPr="00AD32D7" w:rsidRDefault="0050537D" w:rsidP="00A50AF8">
      <w:pPr>
        <w:rPr>
          <w:ins w:id="61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12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 xml:space="preserve">    '''</w:t>
        </w:r>
      </w:ins>
    </w:p>
    <w:p w14:paraId="5EADDDE7" w14:textId="77777777" w:rsidR="00A50AF8" w:rsidRPr="00AD32D7" w:rsidRDefault="00A50AF8" w:rsidP="00A50AF8">
      <w:pPr>
        <w:rPr>
          <w:ins w:id="61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1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if len(seg.shape)==3:</w:t>
        </w:r>
      </w:ins>
    </w:p>
    <w:p w14:paraId="4F26C8D9" w14:textId="77777777" w:rsidR="00A50AF8" w:rsidRPr="00AD32D7" w:rsidRDefault="00A50AF8" w:rsidP="00A50AF8">
      <w:pPr>
        <w:rPr>
          <w:ins w:id="61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1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seg = seg[:,:,0]</w:t>
        </w:r>
      </w:ins>
    </w:p>
    <w:p w14:paraId="1DF4162F" w14:textId="77777777" w:rsidR="00A50AF8" w:rsidRPr="00AD32D7" w:rsidRDefault="00A50AF8" w:rsidP="00A50AF8">
      <w:pPr>
        <w:rPr>
          <w:ins w:id="61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1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seg_img = np.zeros( (seg.shape[0],seg.shape[1],3) ).astype('float')</w:t>
        </w:r>
      </w:ins>
    </w:p>
    <w:p w14:paraId="049E654B" w14:textId="44AB7269" w:rsidR="00A50AF8" w:rsidRPr="00AD32D7" w:rsidRDefault="00A50AF8" w:rsidP="00A50AF8">
      <w:pPr>
        <w:rPr>
          <w:ins w:id="61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2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colors = sns.color_palette("hls", n_classes)</w:t>
        </w:r>
      </w:ins>
    </w:p>
    <w:p w14:paraId="4BA096EF" w14:textId="77777777" w:rsidR="00A50AF8" w:rsidRPr="00AD32D7" w:rsidRDefault="00A50AF8" w:rsidP="00A50AF8">
      <w:pPr>
        <w:rPr>
          <w:ins w:id="62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2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for c in range(n_classes):</w:t>
        </w:r>
      </w:ins>
    </w:p>
    <w:p w14:paraId="6ACB1A80" w14:textId="77777777" w:rsidR="00A50AF8" w:rsidRPr="00AD32D7" w:rsidRDefault="00A50AF8" w:rsidP="00A50AF8">
      <w:pPr>
        <w:rPr>
          <w:ins w:id="62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2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    segc = (seg == c)</w:t>
        </w:r>
      </w:ins>
    </w:p>
    <w:p w14:paraId="0CC48BE0" w14:textId="77777777" w:rsidR="00A50AF8" w:rsidRPr="00AD32D7" w:rsidRDefault="00A50AF8" w:rsidP="00A50AF8">
      <w:pPr>
        <w:rPr>
          <w:ins w:id="62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2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seg_img[:,:,0] += (segc*( colors[c][0] ))</w:t>
        </w:r>
      </w:ins>
    </w:p>
    <w:p w14:paraId="6B36CF16" w14:textId="77777777" w:rsidR="00A50AF8" w:rsidRPr="00AD32D7" w:rsidRDefault="00A50AF8" w:rsidP="00A50AF8">
      <w:pPr>
        <w:rPr>
          <w:ins w:id="62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2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seg_img[:,:,1] += (segc*( colors[c][1] ))</w:t>
        </w:r>
      </w:ins>
    </w:p>
    <w:p w14:paraId="715450A2" w14:textId="7E7C9730" w:rsidR="00A50AF8" w:rsidRPr="00AD32D7" w:rsidRDefault="00A50AF8" w:rsidP="00A50AF8">
      <w:pPr>
        <w:rPr>
          <w:ins w:id="62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3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seg_img[:,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:,2] += (segc*( colors[c][2] ))</w:t>
        </w:r>
      </w:ins>
    </w:p>
    <w:p w14:paraId="6B551B2C" w14:textId="1E9313C3" w:rsidR="00A50AF8" w:rsidRPr="00AD32D7" w:rsidRDefault="0050537D" w:rsidP="00A50AF8">
      <w:pPr>
        <w:rPr>
          <w:ins w:id="63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32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 xml:space="preserve">    return(seg_img)</w:t>
        </w:r>
      </w:ins>
    </w:p>
    <w:p w14:paraId="3B005188" w14:textId="77777777" w:rsidR="00A50AF8" w:rsidRPr="00AD32D7" w:rsidRDefault="00A50AF8" w:rsidP="00A50AF8">
      <w:pPr>
        <w:rPr>
          <w:ins w:id="63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3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input_height , input_width = 224 , 224</w:t>
        </w:r>
      </w:ins>
    </w:p>
    <w:p w14:paraId="3DC308B8" w14:textId="4E2E2D12" w:rsidR="00A50AF8" w:rsidRPr="00AD32D7" w:rsidRDefault="00A50AF8" w:rsidP="00A50AF8">
      <w:pPr>
        <w:rPr>
          <w:ins w:id="63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3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output_he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ight , output_width = 224 , 224</w:t>
        </w:r>
      </w:ins>
    </w:p>
    <w:p w14:paraId="7E325BA6" w14:textId="77777777" w:rsidR="00A50AF8" w:rsidRPr="00AD32D7" w:rsidRDefault="00A50AF8" w:rsidP="00A50AF8">
      <w:pPr>
        <w:rPr>
          <w:ins w:id="63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3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ldseg = np.array(os.listdir(dir_seg))</w:t>
        </w:r>
      </w:ins>
    </w:p>
    <w:p w14:paraId="6CF2E337" w14:textId="77777777" w:rsidR="00A50AF8" w:rsidRPr="00AD32D7" w:rsidRDefault="00A50AF8" w:rsidP="00A50AF8">
      <w:pPr>
        <w:rPr>
          <w:ins w:id="63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4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for fnm in ldseg[np.random.choice(len(ldseg),3,replace=False)]:</w:t>
        </w:r>
      </w:ins>
    </w:p>
    <w:p w14:paraId="3D03B52F" w14:textId="77777777" w:rsidR="00A50AF8" w:rsidRPr="00AD32D7" w:rsidRDefault="00A50AF8" w:rsidP="00A50AF8">
      <w:pPr>
        <w:rPr>
          <w:ins w:id="64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4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fnm = fnm.split(".")[0]</w:t>
        </w:r>
      </w:ins>
    </w:p>
    <w:p w14:paraId="524A9DD2" w14:textId="77777777" w:rsidR="00A50AF8" w:rsidRPr="00AD32D7" w:rsidRDefault="00A50AF8" w:rsidP="00A50AF8">
      <w:pPr>
        <w:rPr>
          <w:ins w:id="64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4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seg = cv2.imread(dir_seg + fnm + ".png") # (360, 480, 3)</w:t>
        </w:r>
      </w:ins>
    </w:p>
    <w:p w14:paraId="139561A6" w14:textId="77777777" w:rsidR="00A50AF8" w:rsidRPr="00AD32D7" w:rsidRDefault="00A50AF8" w:rsidP="00A50AF8">
      <w:pPr>
        <w:rPr>
          <w:ins w:id="64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4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img_is = cv2.imread(dir_img + fnm + ".png")</w:t>
        </w:r>
      </w:ins>
    </w:p>
    <w:p w14:paraId="16ED7346" w14:textId="3B7EFA90" w:rsidR="00A50AF8" w:rsidRPr="00AD32D7" w:rsidRDefault="00A50AF8" w:rsidP="00A50AF8">
      <w:pPr>
        <w:rPr>
          <w:ins w:id="64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4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seg_img = give_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color_to_seg_img(seg,n_classes)</w:t>
        </w:r>
      </w:ins>
    </w:p>
    <w:p w14:paraId="2E6C0CE3" w14:textId="77777777" w:rsidR="00A50AF8" w:rsidRPr="00AD32D7" w:rsidRDefault="00A50AF8" w:rsidP="00A50AF8">
      <w:pPr>
        <w:rPr>
          <w:ins w:id="64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5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fig = plt.figure(figsize=(20,40))</w:t>
        </w:r>
      </w:ins>
    </w:p>
    <w:p w14:paraId="02372CBF" w14:textId="77777777" w:rsidR="00A50AF8" w:rsidRPr="00AD32D7" w:rsidRDefault="00A50AF8" w:rsidP="00A50AF8">
      <w:pPr>
        <w:rPr>
          <w:ins w:id="65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5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 = fig.add_subplot(1,4,1)</w:t>
        </w:r>
      </w:ins>
    </w:p>
    <w:p w14:paraId="67A60BE8" w14:textId="79983D28" w:rsidR="00A50AF8" w:rsidRPr="00AD32D7" w:rsidRDefault="0050537D" w:rsidP="00A50AF8">
      <w:pPr>
        <w:rPr>
          <w:ins w:id="65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54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 xml:space="preserve">    ax.imshow(seg_img)</w:t>
        </w:r>
      </w:ins>
    </w:p>
    <w:p w14:paraId="6823B16C" w14:textId="77777777" w:rsidR="00A50AF8" w:rsidRPr="00AD32D7" w:rsidRDefault="00A50AF8" w:rsidP="00A50AF8">
      <w:pPr>
        <w:rPr>
          <w:ins w:id="65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5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 = fig.add_subplot(1,4,2)</w:t>
        </w:r>
      </w:ins>
    </w:p>
    <w:p w14:paraId="3C5A7CE3" w14:textId="77777777" w:rsidR="00A50AF8" w:rsidRPr="00AD32D7" w:rsidRDefault="00A50AF8" w:rsidP="00A50AF8">
      <w:pPr>
        <w:rPr>
          <w:ins w:id="65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5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ax.imshow(img_is/255.0)</w:t>
        </w:r>
      </w:ins>
    </w:p>
    <w:p w14:paraId="23F56C28" w14:textId="7D4022C4" w:rsidR="00A50AF8" w:rsidRPr="00AD32D7" w:rsidRDefault="00A50AF8" w:rsidP="00A50AF8">
      <w:pPr>
        <w:rPr>
          <w:ins w:id="65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6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ax.set_title("original imag</w:t>
        </w:r>
        <w:r w:rsidR="0050537D">
          <w:rPr>
            <w:rFonts w:ascii="Times New Roman" w:hAnsi="Times New Roman" w:cs="Times New Roman"/>
            <w:bCs/>
            <w:sz w:val="28"/>
            <w:szCs w:val="28"/>
          </w:rPr>
          <w:t>e {}".format(img_is.shape[:2]))</w:t>
        </w:r>
      </w:ins>
    </w:p>
    <w:p w14:paraId="19430B15" w14:textId="77777777" w:rsidR="00A50AF8" w:rsidRPr="00AD32D7" w:rsidRDefault="00A50AF8" w:rsidP="00A50AF8">
      <w:pPr>
        <w:rPr>
          <w:ins w:id="66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6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 = fig.add_subplot(1,4,3)</w:t>
        </w:r>
      </w:ins>
    </w:p>
    <w:p w14:paraId="554F6405" w14:textId="39FF588D" w:rsidR="00A50AF8" w:rsidRPr="00AD32D7" w:rsidRDefault="00A50AF8" w:rsidP="00A50AF8">
      <w:pPr>
        <w:rPr>
          <w:ins w:id="66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6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ax.imshow(cv2.resize(seg_img,(input_height , input_width)))</w:t>
        </w:r>
      </w:ins>
    </w:p>
    <w:p w14:paraId="61BD0050" w14:textId="77777777" w:rsidR="00A50AF8" w:rsidRPr="00AD32D7" w:rsidRDefault="00A50AF8" w:rsidP="00A50AF8">
      <w:pPr>
        <w:rPr>
          <w:ins w:id="66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6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 = fig.add_subplot(1,4,4)</w:t>
        </w:r>
      </w:ins>
    </w:p>
    <w:p w14:paraId="2AC1D781" w14:textId="77777777" w:rsidR="00A50AF8" w:rsidRPr="00AD32D7" w:rsidRDefault="00A50AF8" w:rsidP="00A50AF8">
      <w:pPr>
        <w:rPr>
          <w:ins w:id="66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6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ax.imshow(cv2.resize(img_is,(output_height , output_width))/255.0)</w:t>
        </w:r>
      </w:ins>
    </w:p>
    <w:p w14:paraId="69752C8E" w14:textId="77777777" w:rsidR="00A50AF8" w:rsidRPr="00AD32D7" w:rsidRDefault="00A50AF8" w:rsidP="00A50AF8">
      <w:pPr>
        <w:rPr>
          <w:ins w:id="66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7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ax.set_title("resized to {}".format((output_height , output_width)))</w:t>
        </w:r>
      </w:ins>
    </w:p>
    <w:p w14:paraId="2AA267BC" w14:textId="5291177B" w:rsidR="00A50AF8" w:rsidRDefault="00A50AF8" w:rsidP="00A50AF8">
      <w:pPr>
        <w:rPr>
          <w:ins w:id="67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7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plt.show()</w:t>
        </w:r>
      </w:ins>
    </w:p>
    <w:p w14:paraId="57E08565" w14:textId="77777777" w:rsidR="0050537D" w:rsidRDefault="0050537D" w:rsidP="00A50AF8">
      <w:pPr>
        <w:rPr>
          <w:ins w:id="673" w:author="Rushik Rathod" w:date="2023-10-03T21:58:00Z"/>
          <w:rFonts w:ascii="Times New Roman" w:hAnsi="Times New Roman" w:cs="Times New Roman"/>
          <w:bCs/>
          <w:sz w:val="28"/>
          <w:szCs w:val="28"/>
        </w:rPr>
      </w:pPr>
      <w:ins w:id="674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iv. </w:t>
        </w:r>
      </w:ins>
    </w:p>
    <w:p w14:paraId="47D5A41D" w14:textId="541C2C68" w:rsidR="00A50AF8" w:rsidRPr="00AD32D7" w:rsidRDefault="00A50AF8" w:rsidP="00A50AF8">
      <w:pPr>
        <w:rPr>
          <w:ins w:id="67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76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import tensorflow as tf</w:t>
        </w:r>
      </w:ins>
    </w:p>
    <w:p w14:paraId="6A05B60A" w14:textId="77777777" w:rsidR="00A50AF8" w:rsidRPr="00AD32D7" w:rsidRDefault="00A50AF8" w:rsidP="00A50AF8">
      <w:pPr>
        <w:rPr>
          <w:ins w:id="67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78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tensorflow.keras.datasets import cifar10</w:t>
        </w:r>
      </w:ins>
    </w:p>
    <w:p w14:paraId="78257EBD" w14:textId="77777777" w:rsidR="00A50AF8" w:rsidRPr="00AD32D7" w:rsidRDefault="00A50AF8" w:rsidP="00A50AF8">
      <w:pPr>
        <w:rPr>
          <w:ins w:id="67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80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tensorflow.keras.applications import ResNet50</w:t>
        </w:r>
      </w:ins>
    </w:p>
    <w:p w14:paraId="517C0215" w14:textId="77777777" w:rsidR="00A50AF8" w:rsidRPr="00AD32D7" w:rsidRDefault="00A50AF8" w:rsidP="00A50AF8">
      <w:pPr>
        <w:rPr>
          <w:ins w:id="68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82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tensorflow.keras.layers import GlobalAveragePooling2D, Dense</w:t>
        </w:r>
      </w:ins>
    </w:p>
    <w:p w14:paraId="1D68CF59" w14:textId="77777777" w:rsidR="00A50AF8" w:rsidRPr="00AD32D7" w:rsidRDefault="00A50AF8" w:rsidP="00A50AF8">
      <w:pPr>
        <w:rPr>
          <w:ins w:id="68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84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from tensorflow.keras.models import Model</w:t>
        </w:r>
      </w:ins>
    </w:p>
    <w:p w14:paraId="58E75C80" w14:textId="77777777" w:rsidR="00A50AF8" w:rsidRPr="00AD32D7" w:rsidRDefault="00A50AF8" w:rsidP="00A50AF8">
      <w:pPr>
        <w:rPr>
          <w:ins w:id="685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3ED48C2B" w14:textId="77777777" w:rsidR="00A50AF8" w:rsidRPr="00AD32D7" w:rsidRDefault="00A50AF8" w:rsidP="00A50AF8">
      <w:pPr>
        <w:rPr>
          <w:ins w:id="68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8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Load the CIFAR-10 dataset</w:t>
        </w:r>
      </w:ins>
    </w:p>
    <w:p w14:paraId="7FE8A969" w14:textId="4723C4E7" w:rsidR="00A50AF8" w:rsidRPr="00AD32D7" w:rsidRDefault="00A50AF8" w:rsidP="00A50AF8">
      <w:pPr>
        <w:rPr>
          <w:ins w:id="68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8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(X_train, y_train), (X_test, y_test) =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 xml:space="preserve"> cifar10.load_data()</w:t>
        </w:r>
      </w:ins>
    </w:p>
    <w:p w14:paraId="1BB819DB" w14:textId="77777777" w:rsidR="00A50AF8" w:rsidRPr="00AD32D7" w:rsidRDefault="00A50AF8" w:rsidP="00A50AF8">
      <w:pPr>
        <w:rPr>
          <w:ins w:id="69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9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Normalize pixel values to between 0 and 1</w:t>
        </w:r>
      </w:ins>
    </w:p>
    <w:p w14:paraId="14EDF38F" w14:textId="26DCAF20" w:rsidR="00A50AF8" w:rsidRPr="00AD32D7" w:rsidRDefault="00A50AF8" w:rsidP="00A50AF8">
      <w:pPr>
        <w:rPr>
          <w:ins w:id="69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9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X_train, X_test = 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>X_train / 255.0, X_test / 255.0</w:t>
        </w:r>
      </w:ins>
    </w:p>
    <w:p w14:paraId="07A57FF5" w14:textId="77777777" w:rsidR="00A50AF8" w:rsidRPr="00AD32D7" w:rsidRDefault="00A50AF8" w:rsidP="00A50AF8">
      <w:pPr>
        <w:rPr>
          <w:ins w:id="69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9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Load the pre-trained ResNet50 model (excluding the top classification layers)</w:t>
        </w:r>
      </w:ins>
    </w:p>
    <w:p w14:paraId="43362146" w14:textId="3112E73E" w:rsidR="00A50AF8" w:rsidRPr="00AD32D7" w:rsidRDefault="00A50AF8" w:rsidP="00A50AF8">
      <w:pPr>
        <w:rPr>
          <w:ins w:id="69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9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base_model = ResNet50(weights='imagenet', include_top=False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>)</w:t>
        </w:r>
      </w:ins>
    </w:p>
    <w:p w14:paraId="0EA74BBB" w14:textId="77777777" w:rsidR="00A50AF8" w:rsidRPr="00AD32D7" w:rsidRDefault="00A50AF8" w:rsidP="00A50AF8">
      <w:pPr>
        <w:rPr>
          <w:ins w:id="69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69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Add custom classification layers on top of the pre-trained model</w:t>
        </w:r>
      </w:ins>
    </w:p>
    <w:p w14:paraId="4310FB7B" w14:textId="77777777" w:rsidR="00A50AF8" w:rsidRPr="00AD32D7" w:rsidRDefault="00A50AF8" w:rsidP="00A50AF8">
      <w:pPr>
        <w:rPr>
          <w:ins w:id="70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0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x = base_model.output</w:t>
        </w:r>
      </w:ins>
    </w:p>
    <w:p w14:paraId="7D8C8083" w14:textId="77777777" w:rsidR="00A50AF8" w:rsidRPr="00AD32D7" w:rsidRDefault="00A50AF8" w:rsidP="00A50AF8">
      <w:pPr>
        <w:rPr>
          <w:ins w:id="70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0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x = GlobalAveragePooling2D()(x)</w:t>
        </w:r>
      </w:ins>
    </w:p>
    <w:p w14:paraId="122B11D6" w14:textId="77777777" w:rsidR="00A50AF8" w:rsidRPr="00AD32D7" w:rsidRDefault="00A50AF8" w:rsidP="00A50AF8">
      <w:pPr>
        <w:rPr>
          <w:ins w:id="70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0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x = Dense(1024, activation='relu')(x)</w:t>
        </w:r>
      </w:ins>
    </w:p>
    <w:p w14:paraId="5E89994A" w14:textId="6972B846" w:rsidR="00A50AF8" w:rsidRPr="00AD32D7" w:rsidRDefault="00A50AF8" w:rsidP="00A50AF8">
      <w:pPr>
        <w:rPr>
          <w:ins w:id="70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0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predictions = Dense(10, activation='softmax')(x) 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 xml:space="preserve"> # Adjust the number of classes</w:t>
        </w:r>
      </w:ins>
    </w:p>
    <w:p w14:paraId="5FCA9528" w14:textId="77777777" w:rsidR="00A50AF8" w:rsidRPr="00AD32D7" w:rsidRDefault="00A50AF8" w:rsidP="00A50AF8">
      <w:pPr>
        <w:rPr>
          <w:ins w:id="70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0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Create the transfer learning model</w:t>
        </w:r>
      </w:ins>
    </w:p>
    <w:p w14:paraId="2F41559B" w14:textId="4AB4522A" w:rsidR="00A50AF8" w:rsidRPr="00AD32D7" w:rsidRDefault="00A50AF8" w:rsidP="00A50AF8">
      <w:pPr>
        <w:rPr>
          <w:ins w:id="71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1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 = Model(inputs=base_mo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>del.input, outputs=predictions)</w:t>
        </w:r>
      </w:ins>
    </w:p>
    <w:p w14:paraId="787DEA0E" w14:textId="77777777" w:rsidR="00A50AF8" w:rsidRPr="00AD32D7" w:rsidRDefault="00A50AF8" w:rsidP="00A50AF8">
      <w:pPr>
        <w:rPr>
          <w:ins w:id="71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1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Freeze the layers of the pre-trained model (optional)</w:t>
        </w:r>
      </w:ins>
    </w:p>
    <w:p w14:paraId="1189179F" w14:textId="77777777" w:rsidR="00A50AF8" w:rsidRPr="00AD32D7" w:rsidRDefault="00A50AF8" w:rsidP="00A50AF8">
      <w:pPr>
        <w:rPr>
          <w:ins w:id="71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1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for layer in base_model.layers:</w:t>
        </w:r>
      </w:ins>
    </w:p>
    <w:p w14:paraId="535BDE0A" w14:textId="77777777" w:rsidR="00A50AF8" w:rsidRPr="00AD32D7" w:rsidRDefault="00A50AF8" w:rsidP="00A50AF8">
      <w:pPr>
        <w:rPr>
          <w:ins w:id="71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1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layer.trainable = False</w:t>
        </w:r>
      </w:ins>
    </w:p>
    <w:p w14:paraId="06621714" w14:textId="77777777" w:rsidR="00A50AF8" w:rsidRPr="00AD32D7" w:rsidRDefault="00A50AF8" w:rsidP="00A50AF8">
      <w:pPr>
        <w:rPr>
          <w:ins w:id="71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1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Compile the model</w:t>
        </w:r>
      </w:ins>
    </w:p>
    <w:p w14:paraId="7C1C0DE3" w14:textId="77777777" w:rsidR="00A50AF8" w:rsidRPr="00AD32D7" w:rsidRDefault="00A50AF8" w:rsidP="00A50AF8">
      <w:pPr>
        <w:rPr>
          <w:ins w:id="72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2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model.compile(optimizer='adam',</w:t>
        </w:r>
      </w:ins>
    </w:p>
    <w:p w14:paraId="5B4DC36F" w14:textId="77777777" w:rsidR="00A50AF8" w:rsidRPr="00AD32D7" w:rsidRDefault="00A50AF8" w:rsidP="00A50AF8">
      <w:pPr>
        <w:rPr>
          <w:ins w:id="72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2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lastRenderedPageBreak/>
          <w:t xml:space="preserve">              loss='sparse_categorical_crossentropy',  # Adjust the loss function</w:t>
        </w:r>
      </w:ins>
    </w:p>
    <w:p w14:paraId="6FA890B7" w14:textId="2A5617EE" w:rsidR="00A50AF8" w:rsidRPr="00AD32D7" w:rsidRDefault="00A50AF8" w:rsidP="00A50AF8">
      <w:pPr>
        <w:rPr>
          <w:ins w:id="72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2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 xml:space="preserve">          metrics=['accuracy'])</w:t>
        </w:r>
      </w:ins>
    </w:p>
    <w:p w14:paraId="30C4A78E" w14:textId="77777777" w:rsidR="00A50AF8" w:rsidRPr="00AD32D7" w:rsidRDefault="00A50AF8" w:rsidP="00A50AF8">
      <w:pPr>
        <w:rPr>
          <w:ins w:id="72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2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Train the model</w:t>
        </w:r>
      </w:ins>
    </w:p>
    <w:p w14:paraId="035CBBCB" w14:textId="77777777" w:rsidR="00A50AF8" w:rsidRPr="00AD32D7" w:rsidRDefault="00A50AF8" w:rsidP="00A50AF8">
      <w:pPr>
        <w:rPr>
          <w:ins w:id="72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2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history = model.fit(X_train, y_train,</w:t>
        </w:r>
      </w:ins>
    </w:p>
    <w:p w14:paraId="179D1FFC" w14:textId="77777777" w:rsidR="00A50AF8" w:rsidRPr="00AD32D7" w:rsidRDefault="00A50AF8" w:rsidP="00A50AF8">
      <w:pPr>
        <w:rPr>
          <w:ins w:id="73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31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      epochs=10,  # Adjust the number of epochs</w:t>
        </w:r>
      </w:ins>
    </w:p>
    <w:p w14:paraId="245BD4B8" w14:textId="6CBE2BB5" w:rsidR="00A50AF8" w:rsidRPr="00AD32D7" w:rsidRDefault="00A50AF8" w:rsidP="00A50AF8">
      <w:pPr>
        <w:rPr>
          <w:ins w:id="73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33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 xml:space="preserve">                    va</w:t>
        </w:r>
        <w:r w:rsidR="00533168">
          <w:rPr>
            <w:rFonts w:ascii="Times New Roman" w:hAnsi="Times New Roman" w:cs="Times New Roman"/>
            <w:bCs/>
            <w:sz w:val="28"/>
            <w:szCs w:val="28"/>
          </w:rPr>
          <w:t>lidation_data=(X_test, y_test))</w:t>
        </w:r>
      </w:ins>
    </w:p>
    <w:p w14:paraId="71FC4AC5" w14:textId="77777777" w:rsidR="00A50AF8" w:rsidRPr="00AD32D7" w:rsidRDefault="00A50AF8" w:rsidP="00A50AF8">
      <w:pPr>
        <w:rPr>
          <w:ins w:id="73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35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# Evaluate the model</w:t>
        </w:r>
      </w:ins>
    </w:p>
    <w:p w14:paraId="76CD53AF" w14:textId="77777777" w:rsidR="00A50AF8" w:rsidRPr="00AD32D7" w:rsidRDefault="00A50AF8" w:rsidP="00A50AF8">
      <w:pPr>
        <w:rPr>
          <w:ins w:id="73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37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test_loss, test_accuracy = model.evaluate(X_test, y_test)</w:t>
        </w:r>
      </w:ins>
    </w:p>
    <w:p w14:paraId="3E1064F9" w14:textId="3519D188" w:rsidR="00A50AF8" w:rsidRDefault="00A50AF8" w:rsidP="00A50AF8">
      <w:pPr>
        <w:rPr>
          <w:ins w:id="738" w:author="Rushik Rathod" w:date="2023-10-03T21:58:00Z"/>
          <w:rFonts w:ascii="Times New Roman" w:hAnsi="Times New Roman" w:cs="Times New Roman"/>
          <w:bCs/>
          <w:sz w:val="28"/>
          <w:szCs w:val="28"/>
        </w:rPr>
      </w:pPr>
      <w:ins w:id="739" w:author="Rushik Rathod" w:date="2023-10-03T21:55:00Z">
        <w:r w:rsidRPr="00AD32D7">
          <w:rPr>
            <w:rFonts w:ascii="Times New Roman" w:hAnsi="Times New Roman" w:cs="Times New Roman"/>
            <w:bCs/>
            <w:sz w:val="28"/>
            <w:szCs w:val="28"/>
          </w:rPr>
          <w:t>print(f'Test accuracy: {test_accuracy:.4f}')</w:t>
        </w:r>
      </w:ins>
    </w:p>
    <w:p w14:paraId="3A8810A5" w14:textId="0D92BD5E" w:rsidR="00533168" w:rsidRDefault="00533168" w:rsidP="00A50AF8">
      <w:pPr>
        <w:rPr>
          <w:ins w:id="740" w:author="Rushik Rathod" w:date="2023-10-03T21:58:00Z"/>
          <w:rFonts w:ascii="Times New Roman" w:hAnsi="Times New Roman" w:cs="Times New Roman"/>
          <w:bCs/>
          <w:sz w:val="28"/>
          <w:szCs w:val="28"/>
        </w:rPr>
      </w:pPr>
    </w:p>
    <w:p w14:paraId="5177874E" w14:textId="77777777" w:rsidR="00533168" w:rsidRDefault="00533168" w:rsidP="00A50AF8">
      <w:pPr>
        <w:rPr>
          <w:ins w:id="741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15FE7CCD" w14:textId="64C2B3E3" w:rsidR="00A50AF8" w:rsidRPr="00533168" w:rsidRDefault="00A50AF8" w:rsidP="00A50AF8">
      <w:pPr>
        <w:rPr>
          <w:ins w:id="742" w:author="Rushik Rathod" w:date="2023-10-03T21:55:00Z"/>
          <w:rFonts w:ascii="Times New Roman" w:hAnsi="Times New Roman" w:cs="Times New Roman"/>
          <w:bCs/>
          <w:sz w:val="28"/>
          <w:szCs w:val="28"/>
          <w:rPrChange w:id="743" w:author="Rushik Rathod" w:date="2023-10-03T21:58:00Z">
            <w:rPr>
              <w:ins w:id="744" w:author="Rushik Rathod" w:date="2023-10-03T21:55:00Z"/>
              <w:rFonts w:ascii="Times New Roman" w:hAnsi="Times New Roman" w:cs="Times New Roman"/>
              <w:b/>
              <w:sz w:val="28"/>
              <w:szCs w:val="28"/>
            </w:rPr>
          </w:rPrChange>
        </w:rPr>
      </w:pPr>
      <w:ins w:id="745" w:author="Rushik Rathod" w:date="2023-10-03T21:55:00Z">
        <w:r w:rsidRPr="00533168">
          <w:rPr>
            <w:rFonts w:ascii="Times New Roman" w:hAnsi="Times New Roman" w:cs="Times New Roman"/>
            <w:bCs/>
            <w:sz w:val="28"/>
            <w:szCs w:val="28"/>
            <w:rPrChange w:id="746" w:author="Rushik Rathod" w:date="2023-10-03T21:58:00Z">
              <w:rPr>
                <w:rFonts w:ascii="Times New Roman" w:hAnsi="Times New Roman" w:cs="Times New Roman"/>
                <w:b/>
                <w:sz w:val="28"/>
                <w:szCs w:val="28"/>
              </w:rPr>
            </w:rPrChange>
          </w:rPr>
          <w:t>v.</w:t>
        </w:r>
      </w:ins>
    </w:p>
    <w:p w14:paraId="5F067DDE" w14:textId="77777777" w:rsidR="00A50AF8" w:rsidRPr="00BE6909" w:rsidRDefault="00A50AF8" w:rsidP="00A50AF8">
      <w:pPr>
        <w:rPr>
          <w:ins w:id="74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4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#import OpenCV module</w:t>
        </w:r>
      </w:ins>
    </w:p>
    <w:p w14:paraId="17178CBC" w14:textId="77777777" w:rsidR="00A50AF8" w:rsidRPr="00BE6909" w:rsidRDefault="00A50AF8" w:rsidP="00A50AF8">
      <w:pPr>
        <w:rPr>
          <w:ins w:id="74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5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cv2</w:t>
        </w:r>
      </w:ins>
    </w:p>
    <w:p w14:paraId="7D7ECF07" w14:textId="77777777" w:rsidR="00A50AF8" w:rsidRPr="00BE6909" w:rsidRDefault="00A50AF8" w:rsidP="00A50AF8">
      <w:pPr>
        <w:rPr>
          <w:ins w:id="75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5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os</w:t>
        </w:r>
      </w:ins>
    </w:p>
    <w:p w14:paraId="04D92B5E" w14:textId="77777777" w:rsidR="00A50AF8" w:rsidRPr="00BE6909" w:rsidRDefault="00A50AF8" w:rsidP="00A50AF8">
      <w:pPr>
        <w:rPr>
          <w:ins w:id="75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5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numpy as np</w:t>
        </w:r>
      </w:ins>
    </w:p>
    <w:p w14:paraId="1A617750" w14:textId="77777777" w:rsidR="00A50AF8" w:rsidRPr="00BE6909" w:rsidRDefault="00A50AF8" w:rsidP="00A50AF8">
      <w:pPr>
        <w:rPr>
          <w:ins w:id="75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5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matplotlib.pyplot as plt</w:t>
        </w:r>
      </w:ins>
    </w:p>
    <w:p w14:paraId="282AFA73" w14:textId="77777777" w:rsidR="00A50AF8" w:rsidRPr="00BE6909" w:rsidRDefault="00A50AF8" w:rsidP="00A50AF8">
      <w:pPr>
        <w:rPr>
          <w:ins w:id="75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5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%matplotlib inline</w:t>
        </w:r>
      </w:ins>
    </w:p>
    <w:p w14:paraId="13D6E512" w14:textId="77777777" w:rsidR="00A50AF8" w:rsidRPr="00BE6909" w:rsidRDefault="00A50AF8" w:rsidP="00A50AF8">
      <w:pPr>
        <w:rPr>
          <w:ins w:id="75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6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#function to detect face</w:t>
        </w:r>
      </w:ins>
    </w:p>
    <w:p w14:paraId="361EAE78" w14:textId="77777777" w:rsidR="00A50AF8" w:rsidRPr="00BE6909" w:rsidRDefault="00A50AF8" w:rsidP="00A50AF8">
      <w:pPr>
        <w:rPr>
          <w:ins w:id="76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6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def detect_face (img):</w:t>
        </w:r>
      </w:ins>
    </w:p>
    <w:p w14:paraId="5217FDA5" w14:textId="77777777" w:rsidR="00A50AF8" w:rsidRPr="00BE6909" w:rsidRDefault="00A50AF8" w:rsidP="00A50AF8">
      <w:pPr>
        <w:rPr>
          <w:ins w:id="76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6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#convert the test image to gray image</w:t>
        </w:r>
      </w:ins>
    </w:p>
    <w:p w14:paraId="7D6A8ACA" w14:textId="77777777" w:rsidR="00A50AF8" w:rsidRPr="00BE6909" w:rsidRDefault="00A50AF8" w:rsidP="00A50AF8">
      <w:pPr>
        <w:rPr>
          <w:ins w:id="76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6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gray = cv2.cvtColor (img, cv2.COLOR_BGR2GRAY)</w:t>
        </w:r>
      </w:ins>
    </w:p>
    <w:p w14:paraId="7B5B5E24" w14:textId="77777777" w:rsidR="00A50AF8" w:rsidRPr="00BE6909" w:rsidRDefault="00A50AF8" w:rsidP="00A50AF8">
      <w:pPr>
        <w:rPr>
          <w:ins w:id="76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6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#load OpenCV face detector</w:t>
        </w:r>
      </w:ins>
    </w:p>
    <w:p w14:paraId="7B378788" w14:textId="77777777" w:rsidR="00A50AF8" w:rsidRPr="00BE6909" w:rsidRDefault="00A50AF8" w:rsidP="00A50AF8">
      <w:pPr>
        <w:rPr>
          <w:ins w:id="76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7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face_cas = cv2.CascadeClassifier ('-File name.xml-')</w:t>
        </w:r>
      </w:ins>
    </w:p>
    <w:p w14:paraId="1C57615F" w14:textId="77777777" w:rsidR="00A50AF8" w:rsidRPr="00BE6909" w:rsidRDefault="00A50AF8" w:rsidP="00A50AF8">
      <w:pPr>
        <w:rPr>
          <w:ins w:id="77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7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faces = face_cas.detectMultiScale (gray, scaleFactor=1.3, minNeighbors=4);</w:t>
        </w:r>
      </w:ins>
    </w:p>
    <w:p w14:paraId="5F3F41D1" w14:textId="77777777" w:rsidR="00A50AF8" w:rsidRPr="00BE6909" w:rsidRDefault="00A50AF8" w:rsidP="00A50AF8">
      <w:pPr>
        <w:rPr>
          <w:ins w:id="77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7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lastRenderedPageBreak/>
          <w:t>#if no faces are detected then return image</w:t>
        </w:r>
      </w:ins>
    </w:p>
    <w:p w14:paraId="18CCD3A2" w14:textId="77777777" w:rsidR="00A50AF8" w:rsidRPr="00BE6909" w:rsidRDefault="00A50AF8" w:rsidP="00A50AF8">
      <w:pPr>
        <w:rPr>
          <w:ins w:id="77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7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if (len (faces) == 0):</w:t>
        </w:r>
      </w:ins>
    </w:p>
    <w:p w14:paraId="04DFA620" w14:textId="77777777" w:rsidR="00A50AF8" w:rsidRPr="00BE6909" w:rsidRDefault="00A50AF8" w:rsidP="00A50AF8">
      <w:pPr>
        <w:rPr>
          <w:ins w:id="77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7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return None, None</w:t>
        </w:r>
      </w:ins>
    </w:p>
    <w:p w14:paraId="12F4DCEA" w14:textId="77777777" w:rsidR="00A50AF8" w:rsidRPr="00BE6909" w:rsidRDefault="00A50AF8" w:rsidP="00A50AF8">
      <w:pPr>
        <w:rPr>
          <w:ins w:id="77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8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#extract the face</w:t>
        </w:r>
      </w:ins>
    </w:p>
    <w:p w14:paraId="56CBB4D4" w14:textId="77777777" w:rsidR="00A50AF8" w:rsidRPr="00BE6909" w:rsidRDefault="00A50AF8" w:rsidP="00A50AF8">
      <w:pPr>
        <w:rPr>
          <w:ins w:id="78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8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faces [0]=(x, y, w, h)</w:t>
        </w:r>
      </w:ins>
    </w:p>
    <w:p w14:paraId="5FE50F37" w14:textId="77777777" w:rsidR="00A50AF8" w:rsidRPr="00BE6909" w:rsidRDefault="00A50AF8" w:rsidP="00A50AF8">
      <w:pPr>
        <w:rPr>
          <w:ins w:id="78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8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#return only the face part</w:t>
        </w:r>
      </w:ins>
    </w:p>
    <w:p w14:paraId="7185A7E4" w14:textId="77777777" w:rsidR="00A50AF8" w:rsidRPr="00BE6909" w:rsidRDefault="00A50AF8" w:rsidP="00A50AF8">
      <w:pPr>
        <w:rPr>
          <w:ins w:id="78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8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return gray[y: y+w, x: x+h], faces [0]</w:t>
        </w:r>
      </w:ins>
    </w:p>
    <w:p w14:paraId="2F86B9C9" w14:textId="77777777" w:rsidR="00A50AF8" w:rsidRPr="00BE6909" w:rsidRDefault="00A50AF8" w:rsidP="00A50AF8">
      <w:pPr>
        <w:rPr>
          <w:ins w:id="78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8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#this function will read all persons' training images, detect face #from each image</w:t>
        </w:r>
      </w:ins>
    </w:p>
    <w:p w14:paraId="5E92137B" w14:textId="77777777" w:rsidR="00A50AF8" w:rsidRPr="00BE6909" w:rsidRDefault="00A50AF8" w:rsidP="00A50AF8">
      <w:pPr>
        <w:rPr>
          <w:ins w:id="78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9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#and will return two lists of exactly same size, one list</w:t>
        </w:r>
      </w:ins>
    </w:p>
    <w:p w14:paraId="2502501E" w14:textId="77777777" w:rsidR="00A50AF8" w:rsidRPr="00BE6909" w:rsidRDefault="00A50AF8" w:rsidP="00A50AF8">
      <w:pPr>
        <w:rPr>
          <w:ins w:id="79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9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def prepare_training_data(data_folder_path):</w:t>
        </w:r>
      </w:ins>
    </w:p>
    <w:p w14:paraId="5EADCB50" w14:textId="77777777" w:rsidR="00EA007D" w:rsidRDefault="00EA007D" w:rsidP="00A50AF8">
      <w:pPr>
        <w:rPr>
          <w:ins w:id="793" w:author="Rushik Rathod" w:date="2023-10-03T21:59:00Z"/>
          <w:rFonts w:ascii="Times New Roman" w:hAnsi="Times New Roman" w:cs="Times New Roman"/>
          <w:bCs/>
          <w:sz w:val="28"/>
          <w:szCs w:val="28"/>
        </w:rPr>
      </w:pPr>
    </w:p>
    <w:p w14:paraId="64C86118" w14:textId="50A4D5E0" w:rsidR="00A50AF8" w:rsidRPr="00BE6909" w:rsidRDefault="00A50AF8" w:rsidP="00A50AF8">
      <w:pPr>
        <w:rPr>
          <w:ins w:id="79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9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#------STEP-1--------</w:t>
        </w:r>
      </w:ins>
    </w:p>
    <w:p w14:paraId="7641B985" w14:textId="77777777" w:rsidR="00A50AF8" w:rsidRPr="00BE6909" w:rsidRDefault="00A50AF8" w:rsidP="00A50AF8">
      <w:pPr>
        <w:rPr>
          <w:ins w:id="79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9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#get the directories (one directory for each subject) in data folder</w:t>
        </w:r>
      </w:ins>
    </w:p>
    <w:p w14:paraId="5277216C" w14:textId="77777777" w:rsidR="00A50AF8" w:rsidRPr="00BE6909" w:rsidRDefault="00A50AF8" w:rsidP="00A50AF8">
      <w:pPr>
        <w:rPr>
          <w:ins w:id="79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79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dirs = os.listdir(data_folder_path)</w:t>
        </w:r>
      </w:ins>
    </w:p>
    <w:p w14:paraId="3F49FAAF" w14:textId="77777777" w:rsidR="00A50AF8" w:rsidRPr="00BE6909" w:rsidRDefault="00A50AF8" w:rsidP="00A50AF8">
      <w:pPr>
        <w:rPr>
          <w:ins w:id="80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0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faces = []</w:t>
        </w:r>
      </w:ins>
    </w:p>
    <w:p w14:paraId="1422EC3C" w14:textId="77777777" w:rsidR="00A50AF8" w:rsidRPr="00BE6909" w:rsidRDefault="00A50AF8" w:rsidP="00A50AF8">
      <w:pPr>
        <w:rPr>
          <w:ins w:id="80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0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labels = []</w:t>
        </w:r>
      </w:ins>
    </w:p>
    <w:p w14:paraId="1ACD796A" w14:textId="77777777" w:rsidR="00A50AF8" w:rsidRPr="00BE6909" w:rsidRDefault="00A50AF8" w:rsidP="00A50AF8">
      <w:pPr>
        <w:rPr>
          <w:ins w:id="80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0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for dir_name in dirs:</w:t>
        </w:r>
      </w:ins>
    </w:p>
    <w:p w14:paraId="57B79326" w14:textId="77777777" w:rsidR="00A50AF8" w:rsidRPr="00BE6909" w:rsidRDefault="00A50AF8" w:rsidP="00A50AF8">
      <w:pPr>
        <w:rPr>
          <w:ins w:id="80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0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#our subject directories start with letter 's' so</w:t>
        </w:r>
      </w:ins>
    </w:p>
    <w:p w14:paraId="3895091F" w14:textId="77777777" w:rsidR="00A50AF8" w:rsidRPr="00BE6909" w:rsidRDefault="00A50AF8" w:rsidP="00A50AF8">
      <w:pPr>
        <w:rPr>
          <w:ins w:id="80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0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#ignore any non-relevant directories if any</w:t>
        </w:r>
      </w:ins>
    </w:p>
    <w:p w14:paraId="488BCED1" w14:textId="77777777" w:rsidR="00A50AF8" w:rsidRPr="00BE6909" w:rsidRDefault="00A50AF8" w:rsidP="00A50AF8">
      <w:pPr>
        <w:rPr>
          <w:ins w:id="81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1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if not dir_name.startswith("s"):</w:t>
        </w:r>
      </w:ins>
    </w:p>
    <w:p w14:paraId="3689F8A0" w14:textId="77777777" w:rsidR="00A50AF8" w:rsidRPr="00BE6909" w:rsidRDefault="00A50AF8" w:rsidP="00A50AF8">
      <w:pPr>
        <w:rPr>
          <w:ins w:id="81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1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continue;</w:t>
        </w:r>
      </w:ins>
    </w:p>
    <w:p w14:paraId="58646E59" w14:textId="77777777" w:rsidR="00EA007D" w:rsidRDefault="00EA007D" w:rsidP="00A50AF8">
      <w:pPr>
        <w:rPr>
          <w:ins w:id="814" w:author="Rushik Rathod" w:date="2023-10-03T21:59:00Z"/>
          <w:rFonts w:ascii="Times New Roman" w:hAnsi="Times New Roman" w:cs="Times New Roman"/>
          <w:bCs/>
          <w:sz w:val="28"/>
          <w:szCs w:val="28"/>
        </w:rPr>
      </w:pPr>
    </w:p>
    <w:p w14:paraId="6613DDA7" w14:textId="206EDEC2" w:rsidR="00A50AF8" w:rsidRPr="00BE6909" w:rsidRDefault="00A50AF8" w:rsidP="00A50AF8">
      <w:pPr>
        <w:rPr>
          <w:ins w:id="81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1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#------STEP-2--------</w:t>
        </w:r>
      </w:ins>
    </w:p>
    <w:p w14:paraId="232B2D1B" w14:textId="77777777" w:rsidR="00A50AF8" w:rsidRPr="00BE6909" w:rsidRDefault="00A50AF8" w:rsidP="00A50AF8">
      <w:pPr>
        <w:rPr>
          <w:ins w:id="81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1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#extract label number of subject from dir_name</w:t>
        </w:r>
      </w:ins>
    </w:p>
    <w:p w14:paraId="4A6E2BB1" w14:textId="77777777" w:rsidR="00A50AF8" w:rsidRPr="00BE6909" w:rsidRDefault="00A50AF8" w:rsidP="00A50AF8">
      <w:pPr>
        <w:rPr>
          <w:ins w:id="81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2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#format of dir name = slabel</w:t>
        </w:r>
      </w:ins>
    </w:p>
    <w:p w14:paraId="7F8EF8B1" w14:textId="77777777" w:rsidR="00A50AF8" w:rsidRPr="00BE6909" w:rsidRDefault="00A50AF8" w:rsidP="00A50AF8">
      <w:pPr>
        <w:rPr>
          <w:ins w:id="82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2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lastRenderedPageBreak/>
          <w:t>#, so removing letter 's' from dir_name will give us label</w:t>
        </w:r>
      </w:ins>
    </w:p>
    <w:p w14:paraId="2AE7A4E0" w14:textId="77777777" w:rsidR="00A50AF8" w:rsidRPr="00BE6909" w:rsidRDefault="00A50AF8" w:rsidP="00A50AF8">
      <w:pPr>
        <w:rPr>
          <w:ins w:id="82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2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label = int(dir_name.replace("s", ""))</w:t>
        </w:r>
      </w:ins>
    </w:p>
    <w:p w14:paraId="13ACE18C" w14:textId="77777777" w:rsidR="00A50AF8" w:rsidRPr="00BE6909" w:rsidRDefault="00A50AF8" w:rsidP="00A50AF8">
      <w:pPr>
        <w:rPr>
          <w:ins w:id="82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2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#build path of directory containin images for current subject subject</w:t>
        </w:r>
      </w:ins>
    </w:p>
    <w:p w14:paraId="6A5565DD" w14:textId="77777777" w:rsidR="00A50AF8" w:rsidRPr="00BE6909" w:rsidRDefault="00A50AF8" w:rsidP="00A50AF8">
      <w:pPr>
        <w:rPr>
          <w:ins w:id="82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2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#sample subject_dir_path = "training-data/s1"</w:t>
        </w:r>
      </w:ins>
    </w:p>
    <w:p w14:paraId="6931BD5A" w14:textId="77777777" w:rsidR="00A50AF8" w:rsidRPr="00BE6909" w:rsidRDefault="00A50AF8" w:rsidP="00A50AF8">
      <w:pPr>
        <w:rPr>
          <w:ins w:id="82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3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subject_dir_path = data_folder_path + "/" + dir_name</w:t>
        </w:r>
      </w:ins>
    </w:p>
    <w:p w14:paraId="343A1F61" w14:textId="77777777" w:rsidR="00A50AF8" w:rsidRPr="00BE6909" w:rsidRDefault="00A50AF8" w:rsidP="00A50AF8">
      <w:pPr>
        <w:rPr>
          <w:ins w:id="83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3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#get the images names that are inside the given subject directory</w:t>
        </w:r>
      </w:ins>
    </w:p>
    <w:p w14:paraId="34D2A57B" w14:textId="77777777" w:rsidR="00A50AF8" w:rsidRPr="00BE6909" w:rsidRDefault="00A50AF8" w:rsidP="00A50AF8">
      <w:pPr>
        <w:rPr>
          <w:ins w:id="83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3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subject_images_names = os.listdir(subject_dir_path)</w:t>
        </w:r>
      </w:ins>
    </w:p>
    <w:p w14:paraId="4A145DE8" w14:textId="77777777" w:rsidR="00EA007D" w:rsidRDefault="00EA007D" w:rsidP="00A50AF8">
      <w:pPr>
        <w:rPr>
          <w:ins w:id="835" w:author="Rushik Rathod" w:date="2023-10-03T21:59:00Z"/>
          <w:rFonts w:ascii="Times New Roman" w:hAnsi="Times New Roman" w:cs="Times New Roman"/>
          <w:bCs/>
          <w:sz w:val="28"/>
          <w:szCs w:val="28"/>
        </w:rPr>
      </w:pPr>
    </w:p>
    <w:p w14:paraId="10231FFA" w14:textId="7E5CD2EA" w:rsidR="00A50AF8" w:rsidRPr="00BE6909" w:rsidRDefault="00A50AF8" w:rsidP="00A50AF8">
      <w:pPr>
        <w:rPr>
          <w:ins w:id="83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3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#------STEP-3--------</w:t>
        </w:r>
      </w:ins>
    </w:p>
    <w:p w14:paraId="2E8E6774" w14:textId="77777777" w:rsidR="00A50AF8" w:rsidRPr="00BE6909" w:rsidRDefault="00A50AF8" w:rsidP="00A50AF8">
      <w:pPr>
        <w:rPr>
          <w:ins w:id="83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3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#go through each image name, read image,</w:t>
        </w:r>
      </w:ins>
    </w:p>
    <w:p w14:paraId="2823985F" w14:textId="77777777" w:rsidR="00A50AF8" w:rsidRPr="00BE6909" w:rsidRDefault="00A50AF8" w:rsidP="00A50AF8">
      <w:pPr>
        <w:rPr>
          <w:ins w:id="84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4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#detect face and add face to list of faces</w:t>
        </w:r>
      </w:ins>
    </w:p>
    <w:p w14:paraId="78993612" w14:textId="77777777" w:rsidR="00A50AF8" w:rsidRPr="00BE6909" w:rsidRDefault="00A50AF8" w:rsidP="00A50AF8">
      <w:pPr>
        <w:rPr>
          <w:ins w:id="84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4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for image_name in subject_images_names:</w:t>
        </w:r>
      </w:ins>
    </w:p>
    <w:p w14:paraId="28BC4E45" w14:textId="77777777" w:rsidR="00A50AF8" w:rsidRPr="00BE6909" w:rsidRDefault="00A50AF8" w:rsidP="00A50AF8">
      <w:pPr>
        <w:rPr>
          <w:ins w:id="84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4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#ignore system files like .DS_Store</w:t>
        </w:r>
      </w:ins>
    </w:p>
    <w:p w14:paraId="5B137F1D" w14:textId="77777777" w:rsidR="00A50AF8" w:rsidRPr="00BE6909" w:rsidRDefault="00A50AF8" w:rsidP="00A50AF8">
      <w:pPr>
        <w:rPr>
          <w:ins w:id="84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4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if image_name.startswith("."):</w:t>
        </w:r>
      </w:ins>
    </w:p>
    <w:p w14:paraId="16005168" w14:textId="77777777" w:rsidR="00A50AF8" w:rsidRPr="00BE6909" w:rsidRDefault="00A50AF8" w:rsidP="00A50AF8">
      <w:pPr>
        <w:rPr>
          <w:ins w:id="84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4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continue;</w:t>
        </w:r>
      </w:ins>
    </w:p>
    <w:p w14:paraId="253FBC67" w14:textId="77777777" w:rsidR="00A50AF8" w:rsidRPr="00BE6909" w:rsidRDefault="00A50AF8" w:rsidP="00A50AF8">
      <w:pPr>
        <w:rPr>
          <w:ins w:id="85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5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#build image path</w:t>
        </w:r>
      </w:ins>
    </w:p>
    <w:p w14:paraId="192B890C" w14:textId="77777777" w:rsidR="00A50AF8" w:rsidRPr="00BE6909" w:rsidRDefault="00A50AF8" w:rsidP="00A50AF8">
      <w:pPr>
        <w:rPr>
          <w:ins w:id="85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5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#sample image path = training-data/s1/1.pgm</w:t>
        </w:r>
      </w:ins>
    </w:p>
    <w:p w14:paraId="36354BBB" w14:textId="77777777" w:rsidR="00A50AF8" w:rsidRPr="00BE6909" w:rsidRDefault="00A50AF8" w:rsidP="00A50AF8">
      <w:pPr>
        <w:rPr>
          <w:ins w:id="85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5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image_path = subject_dir_path + "/" + image_name</w:t>
        </w:r>
      </w:ins>
    </w:p>
    <w:p w14:paraId="35A70B84" w14:textId="77777777" w:rsidR="00A50AF8" w:rsidRPr="00BE6909" w:rsidRDefault="00A50AF8" w:rsidP="00A50AF8">
      <w:pPr>
        <w:rPr>
          <w:ins w:id="85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5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#read image</w:t>
        </w:r>
      </w:ins>
    </w:p>
    <w:p w14:paraId="6471A4D6" w14:textId="77777777" w:rsidR="00A50AF8" w:rsidRPr="00BE6909" w:rsidRDefault="00A50AF8" w:rsidP="00A50AF8">
      <w:pPr>
        <w:rPr>
          <w:ins w:id="85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5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image = cv2.imread(image_path)</w:t>
        </w:r>
      </w:ins>
    </w:p>
    <w:p w14:paraId="76CD966E" w14:textId="77777777" w:rsidR="00A50AF8" w:rsidRPr="00BE6909" w:rsidRDefault="00A50AF8" w:rsidP="00A50AF8">
      <w:pPr>
        <w:rPr>
          <w:ins w:id="86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6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#display an image window to show the image</w:t>
        </w:r>
      </w:ins>
    </w:p>
    <w:p w14:paraId="4811015B" w14:textId="77777777" w:rsidR="00A50AF8" w:rsidRPr="00BE6909" w:rsidRDefault="00A50AF8" w:rsidP="00A50AF8">
      <w:pPr>
        <w:rPr>
          <w:ins w:id="86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6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cv2.imshow("Training on image...", image)</w:t>
        </w:r>
      </w:ins>
    </w:p>
    <w:p w14:paraId="4F6DE297" w14:textId="77777777" w:rsidR="00A50AF8" w:rsidRPr="00BE6909" w:rsidRDefault="00A50AF8" w:rsidP="00A50AF8">
      <w:pPr>
        <w:rPr>
          <w:ins w:id="86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6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cv2.waitKey(100)</w:t>
        </w:r>
      </w:ins>
    </w:p>
    <w:p w14:paraId="459A8F3A" w14:textId="77777777" w:rsidR="00A50AF8" w:rsidRPr="00BE6909" w:rsidRDefault="00A50AF8" w:rsidP="00A50AF8">
      <w:pPr>
        <w:rPr>
          <w:ins w:id="86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6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#detect face</w:t>
        </w:r>
      </w:ins>
    </w:p>
    <w:p w14:paraId="55756BC7" w14:textId="77777777" w:rsidR="00A50AF8" w:rsidRPr="00BE6909" w:rsidRDefault="00A50AF8" w:rsidP="00A50AF8">
      <w:pPr>
        <w:rPr>
          <w:ins w:id="86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6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face, rect = detect_face(image)</w:t>
        </w:r>
      </w:ins>
    </w:p>
    <w:p w14:paraId="14B4849E" w14:textId="77777777" w:rsidR="00A50AF8" w:rsidRPr="00BE6909" w:rsidRDefault="00A50AF8" w:rsidP="00A50AF8">
      <w:pPr>
        <w:rPr>
          <w:ins w:id="87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7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lastRenderedPageBreak/>
          <w:t>#------STEP-4--------</w:t>
        </w:r>
      </w:ins>
    </w:p>
    <w:p w14:paraId="6C505446" w14:textId="77777777" w:rsidR="00A50AF8" w:rsidRPr="00BE6909" w:rsidRDefault="00A50AF8" w:rsidP="00A50AF8">
      <w:pPr>
        <w:rPr>
          <w:ins w:id="87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7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#we will ignore faces that are not detected</w:t>
        </w:r>
      </w:ins>
    </w:p>
    <w:p w14:paraId="60BDE814" w14:textId="77777777" w:rsidR="00A50AF8" w:rsidRPr="00BE6909" w:rsidRDefault="00A50AF8" w:rsidP="00A50AF8">
      <w:pPr>
        <w:rPr>
          <w:ins w:id="87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7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if face is not None:</w:t>
        </w:r>
      </w:ins>
    </w:p>
    <w:p w14:paraId="707D41C5" w14:textId="77777777" w:rsidR="00A50AF8" w:rsidRPr="00BE6909" w:rsidRDefault="00A50AF8" w:rsidP="00A50AF8">
      <w:pPr>
        <w:rPr>
          <w:ins w:id="87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7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#add face to list of faces</w:t>
        </w:r>
      </w:ins>
    </w:p>
    <w:p w14:paraId="10512219" w14:textId="77777777" w:rsidR="00A50AF8" w:rsidRPr="00BE6909" w:rsidRDefault="00A50AF8" w:rsidP="00A50AF8">
      <w:pPr>
        <w:rPr>
          <w:ins w:id="87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7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faces.append(face)</w:t>
        </w:r>
      </w:ins>
    </w:p>
    <w:p w14:paraId="1395D28E" w14:textId="77777777" w:rsidR="00A50AF8" w:rsidRPr="00BE6909" w:rsidRDefault="00A50AF8" w:rsidP="00A50AF8">
      <w:pPr>
        <w:rPr>
          <w:ins w:id="88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8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#add label for this face</w:t>
        </w:r>
      </w:ins>
    </w:p>
    <w:p w14:paraId="75BB5146" w14:textId="77777777" w:rsidR="00A50AF8" w:rsidRPr="00BE6909" w:rsidRDefault="00A50AF8" w:rsidP="00A50AF8">
      <w:pPr>
        <w:rPr>
          <w:ins w:id="88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8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labels.append(label)</w:t>
        </w:r>
      </w:ins>
    </w:p>
    <w:p w14:paraId="2E29D368" w14:textId="77777777" w:rsidR="00A50AF8" w:rsidRPr="00BE6909" w:rsidRDefault="00A50AF8" w:rsidP="00A50AF8">
      <w:pPr>
        <w:rPr>
          <w:ins w:id="88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8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cv2.destroyAllWindows()</w:t>
        </w:r>
      </w:ins>
    </w:p>
    <w:p w14:paraId="15A002B1" w14:textId="77777777" w:rsidR="00A50AF8" w:rsidRPr="00BE6909" w:rsidRDefault="00A50AF8" w:rsidP="00A50AF8">
      <w:pPr>
        <w:rPr>
          <w:ins w:id="88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8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cv2.waitKey(1)</w:t>
        </w:r>
      </w:ins>
    </w:p>
    <w:p w14:paraId="369405D6" w14:textId="77777777" w:rsidR="00A50AF8" w:rsidRPr="00BE6909" w:rsidRDefault="00A50AF8" w:rsidP="00A50AF8">
      <w:pPr>
        <w:rPr>
          <w:ins w:id="88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8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cv2.destroyAllWindows()</w:t>
        </w:r>
      </w:ins>
    </w:p>
    <w:p w14:paraId="67B0ABCC" w14:textId="77777777" w:rsidR="00A50AF8" w:rsidRPr="00BE6909" w:rsidRDefault="00A50AF8" w:rsidP="00A50AF8">
      <w:pPr>
        <w:rPr>
          <w:ins w:id="89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9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return faces, labels</w:t>
        </w:r>
      </w:ins>
    </w:p>
    <w:p w14:paraId="7FBB8EC4" w14:textId="77777777" w:rsidR="00A50AF8" w:rsidRPr="00BE6909" w:rsidRDefault="00A50AF8" w:rsidP="00A50AF8">
      <w:pPr>
        <w:rPr>
          <w:ins w:id="89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9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#let's first prepare our training data</w:t>
        </w:r>
      </w:ins>
    </w:p>
    <w:p w14:paraId="5960F75A" w14:textId="77777777" w:rsidR="00A50AF8" w:rsidRPr="00BE6909" w:rsidRDefault="00A50AF8" w:rsidP="00A50AF8">
      <w:pPr>
        <w:rPr>
          <w:ins w:id="89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9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#data will be in two lists of same size</w:t>
        </w:r>
      </w:ins>
    </w:p>
    <w:p w14:paraId="77FE252A" w14:textId="77777777" w:rsidR="00A50AF8" w:rsidRPr="00BE6909" w:rsidRDefault="00A50AF8" w:rsidP="00A50AF8">
      <w:pPr>
        <w:rPr>
          <w:ins w:id="89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9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#one list will contain all the faces</w:t>
        </w:r>
      </w:ins>
    </w:p>
    <w:p w14:paraId="6BE4A48E" w14:textId="77777777" w:rsidR="00A50AF8" w:rsidRPr="00BE6909" w:rsidRDefault="00A50AF8" w:rsidP="00A50AF8">
      <w:pPr>
        <w:rPr>
          <w:ins w:id="89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89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#and other list will contain respective labels for each face</w:t>
        </w:r>
      </w:ins>
    </w:p>
    <w:p w14:paraId="3D89D5CB" w14:textId="77777777" w:rsidR="00A50AF8" w:rsidRPr="00BE6909" w:rsidRDefault="00A50AF8" w:rsidP="00A50AF8">
      <w:pPr>
        <w:rPr>
          <w:ins w:id="90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0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print("Preparing data...")</w:t>
        </w:r>
      </w:ins>
    </w:p>
    <w:p w14:paraId="6BDBB079" w14:textId="77777777" w:rsidR="00A50AF8" w:rsidRPr="00BE6909" w:rsidRDefault="00A50AF8" w:rsidP="00A50AF8">
      <w:pPr>
        <w:rPr>
          <w:ins w:id="90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0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faces, labels = prepare_training_data("training-data")</w:t>
        </w:r>
      </w:ins>
    </w:p>
    <w:p w14:paraId="660E0917" w14:textId="77777777" w:rsidR="00A50AF8" w:rsidRPr="00BE6909" w:rsidRDefault="00A50AF8" w:rsidP="00A50AF8">
      <w:pPr>
        <w:rPr>
          <w:ins w:id="90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0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print("Data prepared")</w:t>
        </w:r>
      </w:ins>
    </w:p>
    <w:p w14:paraId="437FB05D" w14:textId="77777777" w:rsidR="00A50AF8" w:rsidRPr="00BE6909" w:rsidRDefault="00A50AF8" w:rsidP="00A50AF8">
      <w:pPr>
        <w:rPr>
          <w:ins w:id="90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0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#print total faces and labels</w:t>
        </w:r>
      </w:ins>
    </w:p>
    <w:p w14:paraId="149DC70A" w14:textId="77777777" w:rsidR="00A50AF8" w:rsidRPr="00BE6909" w:rsidRDefault="00A50AF8" w:rsidP="00A50AF8">
      <w:pPr>
        <w:rPr>
          <w:ins w:id="90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0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print("Total faces: ", len(faces))</w:t>
        </w:r>
      </w:ins>
    </w:p>
    <w:p w14:paraId="03E989A7" w14:textId="77777777" w:rsidR="00A50AF8" w:rsidRPr="00BE6909" w:rsidRDefault="00A50AF8" w:rsidP="00A50AF8">
      <w:pPr>
        <w:rPr>
          <w:ins w:id="91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1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print("Total labels: ", len(labels))</w:t>
        </w:r>
      </w:ins>
    </w:p>
    <w:p w14:paraId="315275EE" w14:textId="77777777" w:rsidR="00A50AF8" w:rsidRPr="00BE6909" w:rsidRDefault="00A50AF8" w:rsidP="00A50AF8">
      <w:pPr>
        <w:rPr>
          <w:ins w:id="91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1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#create our LBPH face recognizer</w:t>
        </w:r>
      </w:ins>
    </w:p>
    <w:p w14:paraId="4382F005" w14:textId="77777777" w:rsidR="00A50AF8" w:rsidRPr="00BE6909" w:rsidRDefault="00A50AF8" w:rsidP="00A50AF8">
      <w:pPr>
        <w:rPr>
          <w:ins w:id="91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1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face_recognizer = cv2.face.createLBPHFaceRecognizer()</w:t>
        </w:r>
      </w:ins>
    </w:p>
    <w:p w14:paraId="113ED160" w14:textId="77777777" w:rsidR="00A50AF8" w:rsidRPr="00BE6909" w:rsidRDefault="00A50AF8" w:rsidP="00A50AF8">
      <w:pPr>
        <w:rPr>
          <w:ins w:id="91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1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#train our face recognizer of our training faces</w:t>
        </w:r>
      </w:ins>
    </w:p>
    <w:p w14:paraId="31F31662" w14:textId="77777777" w:rsidR="00A50AF8" w:rsidRPr="00BE6909" w:rsidRDefault="00A50AF8" w:rsidP="00A50AF8">
      <w:pPr>
        <w:rPr>
          <w:ins w:id="91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1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face_recognizer.train(faces, np.array(labels))</w:t>
        </w:r>
      </w:ins>
    </w:p>
    <w:p w14:paraId="55AE8484" w14:textId="77777777" w:rsidR="00A50AF8" w:rsidRPr="00BE6909" w:rsidRDefault="00A50AF8" w:rsidP="00A50AF8">
      <w:pPr>
        <w:rPr>
          <w:ins w:id="92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2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lastRenderedPageBreak/>
          <w:t>#function to draw rectangle on image</w:t>
        </w:r>
      </w:ins>
    </w:p>
    <w:p w14:paraId="231EB0C5" w14:textId="77777777" w:rsidR="00A50AF8" w:rsidRPr="00BE6909" w:rsidRDefault="00A50AF8" w:rsidP="00A50AF8">
      <w:pPr>
        <w:rPr>
          <w:ins w:id="92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2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#according to given (x, y) coordinates and</w:t>
        </w:r>
      </w:ins>
    </w:p>
    <w:p w14:paraId="6B702FDC" w14:textId="77777777" w:rsidR="00A50AF8" w:rsidRPr="00BE6909" w:rsidRDefault="00A50AF8" w:rsidP="00A50AF8">
      <w:pPr>
        <w:rPr>
          <w:ins w:id="92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2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#given width and heigh</w:t>
        </w:r>
      </w:ins>
    </w:p>
    <w:p w14:paraId="49E8F0E6" w14:textId="77777777" w:rsidR="00A50AF8" w:rsidRPr="00BE6909" w:rsidRDefault="00A50AF8" w:rsidP="00A50AF8">
      <w:pPr>
        <w:rPr>
          <w:ins w:id="92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2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def draw_rectangle(img, rect):</w:t>
        </w:r>
      </w:ins>
    </w:p>
    <w:p w14:paraId="086E89A4" w14:textId="77777777" w:rsidR="00A50AF8" w:rsidRPr="00BE6909" w:rsidRDefault="00A50AF8" w:rsidP="00A50AF8">
      <w:pPr>
        <w:rPr>
          <w:ins w:id="92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2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(x, y, w, h) = rect</w:t>
        </w:r>
      </w:ins>
    </w:p>
    <w:p w14:paraId="13A30324" w14:textId="77777777" w:rsidR="00A50AF8" w:rsidRPr="00BE6909" w:rsidRDefault="00A50AF8" w:rsidP="00A50AF8">
      <w:pPr>
        <w:rPr>
          <w:ins w:id="93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3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cv2.rectangle(img, (x, y), (x+w, y+h), (0, 255, 0), 2)</w:t>
        </w:r>
      </w:ins>
    </w:p>
    <w:p w14:paraId="6FBC3625" w14:textId="77777777" w:rsidR="00A50AF8" w:rsidRPr="00BE6909" w:rsidRDefault="00A50AF8" w:rsidP="00A50AF8">
      <w:pPr>
        <w:rPr>
          <w:ins w:id="93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3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#function to draw text on give image starting from</w:t>
        </w:r>
      </w:ins>
    </w:p>
    <w:p w14:paraId="227620E1" w14:textId="77777777" w:rsidR="00A50AF8" w:rsidRPr="00BE6909" w:rsidRDefault="00A50AF8" w:rsidP="00A50AF8">
      <w:pPr>
        <w:rPr>
          <w:ins w:id="93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3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#passed (x, y) coordinates.</w:t>
        </w:r>
      </w:ins>
    </w:p>
    <w:p w14:paraId="28D81FE5" w14:textId="77777777" w:rsidR="00A50AF8" w:rsidRPr="00BE6909" w:rsidRDefault="00A50AF8" w:rsidP="00A50AF8">
      <w:pPr>
        <w:rPr>
          <w:ins w:id="93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3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def draw_text(img, text, x, y):</w:t>
        </w:r>
      </w:ins>
    </w:p>
    <w:p w14:paraId="064C6AF6" w14:textId="77777777" w:rsidR="00A50AF8" w:rsidRPr="00BE6909" w:rsidRDefault="00A50AF8" w:rsidP="00A50AF8">
      <w:pPr>
        <w:rPr>
          <w:ins w:id="93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3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cv2.putText(img, text, (x, y), cv2.FONT_HERSHEY_PLAIN, 1.5, (0, 255, 0), 2)</w:t>
        </w:r>
      </w:ins>
    </w:p>
    <w:p w14:paraId="3CB01FE2" w14:textId="77777777" w:rsidR="00A50AF8" w:rsidRPr="00BE6909" w:rsidRDefault="00A50AF8" w:rsidP="00A50AF8">
      <w:pPr>
        <w:rPr>
          <w:ins w:id="94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4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#this function recognizes the person in image passed</w:t>
        </w:r>
      </w:ins>
    </w:p>
    <w:p w14:paraId="4BC3E3A3" w14:textId="77777777" w:rsidR="00A50AF8" w:rsidRPr="00BE6909" w:rsidRDefault="00A50AF8" w:rsidP="00A50AF8">
      <w:pPr>
        <w:rPr>
          <w:ins w:id="94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4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#and draws a rectangle around detected face with name of the subject</w:t>
        </w:r>
      </w:ins>
    </w:p>
    <w:p w14:paraId="3500C972" w14:textId="77777777" w:rsidR="00A50AF8" w:rsidRPr="00BE6909" w:rsidRDefault="00A50AF8" w:rsidP="00A50AF8">
      <w:pPr>
        <w:rPr>
          <w:ins w:id="94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4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def predict(test_img):</w:t>
        </w:r>
      </w:ins>
    </w:p>
    <w:p w14:paraId="7A3CDD19" w14:textId="77777777" w:rsidR="00A50AF8" w:rsidRPr="00BE6909" w:rsidRDefault="00A50AF8" w:rsidP="00A50AF8">
      <w:pPr>
        <w:rPr>
          <w:ins w:id="94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4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#make a copy of the image as we don't want to chang original image</w:t>
        </w:r>
      </w:ins>
    </w:p>
    <w:p w14:paraId="0BFAFB40" w14:textId="77777777" w:rsidR="00A50AF8" w:rsidRPr="00BE6909" w:rsidRDefault="00A50AF8" w:rsidP="00A50AF8">
      <w:pPr>
        <w:rPr>
          <w:ins w:id="94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4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img = test_img.copy()</w:t>
        </w:r>
      </w:ins>
    </w:p>
    <w:p w14:paraId="368580C5" w14:textId="77777777" w:rsidR="00A50AF8" w:rsidRPr="00BE6909" w:rsidRDefault="00A50AF8" w:rsidP="00A50AF8">
      <w:pPr>
        <w:rPr>
          <w:ins w:id="95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5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#detect face from the image</w:t>
        </w:r>
      </w:ins>
    </w:p>
    <w:p w14:paraId="3AA9DA16" w14:textId="77777777" w:rsidR="00A50AF8" w:rsidRPr="00BE6909" w:rsidRDefault="00A50AF8" w:rsidP="00A50AF8">
      <w:pPr>
        <w:rPr>
          <w:ins w:id="95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5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face, rect = detect_face(img)</w:t>
        </w:r>
      </w:ins>
    </w:p>
    <w:p w14:paraId="212053A3" w14:textId="77777777" w:rsidR="00A50AF8" w:rsidRPr="00BE6909" w:rsidRDefault="00A50AF8" w:rsidP="00A50AF8">
      <w:pPr>
        <w:rPr>
          <w:ins w:id="95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5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#predict the image using our face recognizer</w:t>
        </w:r>
      </w:ins>
    </w:p>
    <w:p w14:paraId="70355F4A" w14:textId="77777777" w:rsidR="00A50AF8" w:rsidRPr="00BE6909" w:rsidRDefault="00A50AF8" w:rsidP="00A50AF8">
      <w:pPr>
        <w:rPr>
          <w:ins w:id="95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5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label= face_recognizer.predict(face)</w:t>
        </w:r>
      </w:ins>
    </w:p>
    <w:p w14:paraId="4A959A3C" w14:textId="77777777" w:rsidR="00A50AF8" w:rsidRPr="00BE6909" w:rsidRDefault="00A50AF8" w:rsidP="00A50AF8">
      <w:pPr>
        <w:rPr>
          <w:ins w:id="95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5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#get name of respective label returned by face recognizer</w:t>
        </w:r>
      </w:ins>
    </w:p>
    <w:p w14:paraId="684ACF7A" w14:textId="77777777" w:rsidR="00A50AF8" w:rsidRPr="00BE6909" w:rsidRDefault="00A50AF8" w:rsidP="00A50AF8">
      <w:pPr>
        <w:rPr>
          <w:ins w:id="96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6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label_text = subjects[label]</w:t>
        </w:r>
      </w:ins>
    </w:p>
    <w:p w14:paraId="190679CD" w14:textId="77777777" w:rsidR="00A50AF8" w:rsidRPr="00BE6909" w:rsidRDefault="00A50AF8" w:rsidP="00A50AF8">
      <w:pPr>
        <w:rPr>
          <w:ins w:id="96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6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#draw a rectangle around face detected</w:t>
        </w:r>
      </w:ins>
    </w:p>
    <w:p w14:paraId="287B7854" w14:textId="77777777" w:rsidR="00A50AF8" w:rsidRPr="00BE6909" w:rsidRDefault="00A50AF8" w:rsidP="00A50AF8">
      <w:pPr>
        <w:rPr>
          <w:ins w:id="96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6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draw_rectangle(img, rect)</w:t>
        </w:r>
      </w:ins>
    </w:p>
    <w:p w14:paraId="23C3F39A" w14:textId="77777777" w:rsidR="00A50AF8" w:rsidRPr="00BE6909" w:rsidRDefault="00A50AF8" w:rsidP="00A50AF8">
      <w:pPr>
        <w:rPr>
          <w:ins w:id="96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6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#draw name of predicted person</w:t>
        </w:r>
      </w:ins>
    </w:p>
    <w:p w14:paraId="2F65208E" w14:textId="77777777" w:rsidR="00A50AF8" w:rsidRPr="00BE6909" w:rsidRDefault="00A50AF8" w:rsidP="00A50AF8">
      <w:pPr>
        <w:rPr>
          <w:ins w:id="96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6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draw_text(img, label_text, rect[0], rect[1]-5)</w:t>
        </w:r>
      </w:ins>
    </w:p>
    <w:p w14:paraId="559EB79C" w14:textId="77777777" w:rsidR="00A50AF8" w:rsidRPr="00BE6909" w:rsidRDefault="00A50AF8" w:rsidP="00A50AF8">
      <w:pPr>
        <w:rPr>
          <w:ins w:id="97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7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lastRenderedPageBreak/>
          <w:t>return img</w:t>
        </w:r>
      </w:ins>
    </w:p>
    <w:p w14:paraId="44F6B536" w14:textId="77777777" w:rsidR="00A50AF8" w:rsidRPr="00BE6909" w:rsidRDefault="00A50AF8" w:rsidP="00A50AF8">
      <w:pPr>
        <w:rPr>
          <w:ins w:id="97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7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#load test images</w:t>
        </w:r>
      </w:ins>
    </w:p>
    <w:p w14:paraId="4792B4C7" w14:textId="77777777" w:rsidR="00A50AF8" w:rsidRPr="00BE6909" w:rsidRDefault="00A50AF8" w:rsidP="00A50AF8">
      <w:pPr>
        <w:rPr>
          <w:ins w:id="97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7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test_img1 = cv2.imread("test-data/test1.jpg")</w:t>
        </w:r>
      </w:ins>
    </w:p>
    <w:p w14:paraId="622E202A" w14:textId="77777777" w:rsidR="00A50AF8" w:rsidRPr="00BE6909" w:rsidRDefault="00A50AF8" w:rsidP="00A50AF8">
      <w:pPr>
        <w:rPr>
          <w:ins w:id="97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7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test_img2 = cv2.imread("test-data/test2.jpg")</w:t>
        </w:r>
      </w:ins>
    </w:p>
    <w:p w14:paraId="1E94DE5A" w14:textId="77777777" w:rsidR="00A50AF8" w:rsidRPr="00BE6909" w:rsidRDefault="00A50AF8" w:rsidP="00A50AF8">
      <w:pPr>
        <w:rPr>
          <w:ins w:id="97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7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#perform a prediction</w:t>
        </w:r>
      </w:ins>
    </w:p>
    <w:p w14:paraId="5022D62C" w14:textId="77777777" w:rsidR="00A50AF8" w:rsidRPr="00BE6909" w:rsidRDefault="00A50AF8" w:rsidP="00A50AF8">
      <w:pPr>
        <w:rPr>
          <w:ins w:id="98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8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predicted_img1 = predict(test_img1)</w:t>
        </w:r>
      </w:ins>
    </w:p>
    <w:p w14:paraId="637F27A8" w14:textId="77777777" w:rsidR="00A50AF8" w:rsidRPr="00BE6909" w:rsidRDefault="00A50AF8" w:rsidP="00A50AF8">
      <w:pPr>
        <w:rPr>
          <w:ins w:id="98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8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predicted_img2 = predict(test_img2)</w:t>
        </w:r>
      </w:ins>
    </w:p>
    <w:p w14:paraId="2021316C" w14:textId="3AE727A7" w:rsidR="00A50AF8" w:rsidRDefault="00A50AF8" w:rsidP="00A50AF8">
      <w:pPr>
        <w:rPr>
          <w:ins w:id="984" w:author="Rushik Rathod" w:date="2023-10-03T21:59:00Z"/>
          <w:rFonts w:ascii="Times New Roman" w:hAnsi="Times New Roman" w:cs="Times New Roman"/>
          <w:bCs/>
          <w:sz w:val="28"/>
          <w:szCs w:val="28"/>
        </w:rPr>
      </w:pPr>
      <w:ins w:id="98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print("Prediction complete")</w:t>
        </w:r>
      </w:ins>
    </w:p>
    <w:p w14:paraId="50E902BD" w14:textId="77777777" w:rsidR="00EA007D" w:rsidRPr="00BE6909" w:rsidRDefault="00EA007D" w:rsidP="00A50AF8">
      <w:pPr>
        <w:rPr>
          <w:ins w:id="986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3471CA76" w14:textId="77777777" w:rsidR="00A50AF8" w:rsidRPr="00BE6909" w:rsidRDefault="00A50AF8" w:rsidP="00A50AF8">
      <w:pPr>
        <w:rPr>
          <w:ins w:id="98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8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#create a figure of 2 plots (one for each test image)</w:t>
        </w:r>
      </w:ins>
    </w:p>
    <w:p w14:paraId="0C70DCA0" w14:textId="6B28DFB1" w:rsidR="00A50AF8" w:rsidRDefault="00A50AF8" w:rsidP="00A50AF8">
      <w:pPr>
        <w:rPr>
          <w:ins w:id="989" w:author="Rushik Rathod" w:date="2023-10-03T21:59:00Z"/>
          <w:rFonts w:ascii="Times New Roman" w:hAnsi="Times New Roman" w:cs="Times New Roman"/>
          <w:bCs/>
          <w:sz w:val="28"/>
          <w:szCs w:val="28"/>
        </w:rPr>
      </w:pPr>
      <w:ins w:id="99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f, (ax1, ax2) = plt.subplots(1, 2, figsize=(10, 5))</w:t>
        </w:r>
      </w:ins>
    </w:p>
    <w:p w14:paraId="1A1A8606" w14:textId="77777777" w:rsidR="00EA007D" w:rsidRPr="00BE6909" w:rsidRDefault="00EA007D" w:rsidP="00A50AF8">
      <w:pPr>
        <w:rPr>
          <w:ins w:id="991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60CC8BBD" w14:textId="77777777" w:rsidR="00A50AF8" w:rsidRPr="00BE6909" w:rsidRDefault="00A50AF8" w:rsidP="00A50AF8">
      <w:pPr>
        <w:rPr>
          <w:ins w:id="99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9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#display test image1 result</w:t>
        </w:r>
      </w:ins>
    </w:p>
    <w:p w14:paraId="2219B28B" w14:textId="77777777" w:rsidR="00A50AF8" w:rsidRPr="00BE6909" w:rsidRDefault="00A50AF8" w:rsidP="00A50AF8">
      <w:pPr>
        <w:rPr>
          <w:ins w:id="99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9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ax1.imshow(cv2.cvtColor(predicted_img1, cv2.COLOR_BGR2RGB))</w:t>
        </w:r>
      </w:ins>
    </w:p>
    <w:p w14:paraId="4EE35304" w14:textId="77777777" w:rsidR="00A50AF8" w:rsidRPr="00BE6909" w:rsidRDefault="00A50AF8" w:rsidP="00A50AF8">
      <w:pPr>
        <w:rPr>
          <w:ins w:id="99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9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#display test image2 result</w:t>
        </w:r>
      </w:ins>
    </w:p>
    <w:p w14:paraId="01F4961A" w14:textId="77777777" w:rsidR="00A50AF8" w:rsidRPr="00BE6909" w:rsidRDefault="00A50AF8" w:rsidP="00A50AF8">
      <w:pPr>
        <w:rPr>
          <w:ins w:id="99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99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ax2.imshow(cv2.cvtColor(predicted_img2, cv2.COLOR_BGR2RGB))</w:t>
        </w:r>
      </w:ins>
    </w:p>
    <w:p w14:paraId="1F2F082A" w14:textId="77777777" w:rsidR="00A50AF8" w:rsidRPr="00BE6909" w:rsidRDefault="00A50AF8" w:rsidP="00A50AF8">
      <w:pPr>
        <w:rPr>
          <w:ins w:id="100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0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#display both images</w:t>
        </w:r>
      </w:ins>
    </w:p>
    <w:p w14:paraId="6A58E6E2" w14:textId="77777777" w:rsidR="00A50AF8" w:rsidRPr="00BE6909" w:rsidRDefault="00A50AF8" w:rsidP="00A50AF8">
      <w:pPr>
        <w:rPr>
          <w:ins w:id="100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0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cv2.imshow("Tom cruise test", predicted_img1)</w:t>
        </w:r>
      </w:ins>
    </w:p>
    <w:p w14:paraId="6F9E62B6" w14:textId="77777777" w:rsidR="00A50AF8" w:rsidRPr="00BE6909" w:rsidRDefault="00A50AF8" w:rsidP="00A50AF8">
      <w:pPr>
        <w:rPr>
          <w:ins w:id="1004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05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cv2.imshow("Shahrukh Khan test", predicted_img2)</w:t>
        </w:r>
      </w:ins>
    </w:p>
    <w:p w14:paraId="2A3DCE90" w14:textId="77777777" w:rsidR="00A50AF8" w:rsidRPr="00BE6909" w:rsidRDefault="00A50AF8" w:rsidP="00A50AF8">
      <w:pPr>
        <w:rPr>
          <w:ins w:id="1006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07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cv2.waitKey(0)</w:t>
        </w:r>
      </w:ins>
    </w:p>
    <w:p w14:paraId="202A3A43" w14:textId="77777777" w:rsidR="00A50AF8" w:rsidRPr="00BE6909" w:rsidRDefault="00A50AF8" w:rsidP="00A50AF8">
      <w:pPr>
        <w:rPr>
          <w:ins w:id="1008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09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cv2.destroyAllWindows()</w:t>
        </w:r>
      </w:ins>
    </w:p>
    <w:p w14:paraId="0F09EEEA" w14:textId="77777777" w:rsidR="00A50AF8" w:rsidRPr="00BE6909" w:rsidRDefault="00A50AF8" w:rsidP="00A50AF8">
      <w:pPr>
        <w:rPr>
          <w:ins w:id="1010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11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cv2.waitKey(1)</w:t>
        </w:r>
      </w:ins>
    </w:p>
    <w:p w14:paraId="0B1F40EE" w14:textId="77777777" w:rsidR="00A50AF8" w:rsidRDefault="00A50AF8" w:rsidP="00A50AF8">
      <w:pPr>
        <w:rPr>
          <w:ins w:id="1012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13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cv2.destroyAllWindows()</w:t>
        </w:r>
      </w:ins>
    </w:p>
    <w:p w14:paraId="490AAD99" w14:textId="5E23E271" w:rsidR="00A50AF8" w:rsidRDefault="00A50AF8" w:rsidP="00A50AF8">
      <w:pPr>
        <w:rPr>
          <w:ins w:id="1014" w:author="Rushik Rathod" w:date="2023-10-03T21:59:00Z"/>
          <w:rFonts w:ascii="Times New Roman" w:hAnsi="Times New Roman" w:cs="Times New Roman"/>
          <w:bCs/>
          <w:sz w:val="28"/>
          <w:szCs w:val="28"/>
        </w:rPr>
      </w:pPr>
    </w:p>
    <w:p w14:paraId="21B2E703" w14:textId="77777777" w:rsidR="00EA007D" w:rsidRDefault="00EA007D" w:rsidP="00A50AF8">
      <w:pPr>
        <w:rPr>
          <w:ins w:id="1015" w:author="Rushik Rathod" w:date="2023-10-03T21:55:00Z"/>
          <w:rFonts w:ascii="Times New Roman" w:hAnsi="Times New Roman" w:cs="Times New Roman"/>
          <w:bCs/>
          <w:sz w:val="28"/>
          <w:szCs w:val="28"/>
        </w:rPr>
      </w:pPr>
    </w:p>
    <w:p w14:paraId="39B296D5" w14:textId="45A44E92" w:rsidR="00A50AF8" w:rsidRPr="00EA007D" w:rsidRDefault="00A50AF8" w:rsidP="00A50AF8">
      <w:pPr>
        <w:rPr>
          <w:ins w:id="1016" w:author="Rushik Rathod" w:date="2023-10-03T21:55:00Z"/>
          <w:rFonts w:ascii="Times New Roman" w:hAnsi="Times New Roman" w:cs="Times New Roman"/>
          <w:bCs/>
          <w:sz w:val="28"/>
          <w:szCs w:val="28"/>
          <w:rPrChange w:id="1017" w:author="Rushik Rathod" w:date="2023-10-03T21:59:00Z">
            <w:rPr>
              <w:ins w:id="1018" w:author="Rushik Rathod" w:date="2023-10-03T21:55:00Z"/>
              <w:rFonts w:ascii="Times New Roman" w:hAnsi="Times New Roman" w:cs="Times New Roman"/>
              <w:b/>
              <w:sz w:val="28"/>
              <w:szCs w:val="28"/>
            </w:rPr>
          </w:rPrChange>
        </w:rPr>
      </w:pPr>
      <w:ins w:id="1019" w:author="Rushik Rathod" w:date="2023-10-03T21:55:00Z">
        <w:r w:rsidRPr="00EA007D">
          <w:rPr>
            <w:rFonts w:ascii="Times New Roman" w:hAnsi="Times New Roman" w:cs="Times New Roman"/>
            <w:bCs/>
            <w:sz w:val="28"/>
            <w:szCs w:val="28"/>
            <w:rPrChange w:id="1020" w:author="Rushik Rathod" w:date="2023-10-03T21:59:00Z">
              <w:rPr>
                <w:rFonts w:ascii="Times New Roman" w:hAnsi="Times New Roman" w:cs="Times New Roman"/>
                <w:b/>
                <w:sz w:val="28"/>
                <w:szCs w:val="28"/>
              </w:rPr>
            </w:rPrChange>
          </w:rPr>
          <w:lastRenderedPageBreak/>
          <w:t>vi.</w:t>
        </w:r>
      </w:ins>
    </w:p>
    <w:p w14:paraId="13513177" w14:textId="77777777" w:rsidR="00A50AF8" w:rsidRPr="00BE6909" w:rsidRDefault="00A50AF8" w:rsidP="00A50AF8">
      <w:pPr>
        <w:rPr>
          <w:ins w:id="102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2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read image</w:t>
        </w:r>
      </w:ins>
    </w:p>
    <w:p w14:paraId="26DAA3C2" w14:textId="0F6B0C1A" w:rsidR="00A50AF8" w:rsidRPr="00BE6909" w:rsidRDefault="00A50AF8" w:rsidP="00A50AF8">
      <w:pPr>
        <w:rPr>
          <w:ins w:id="102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2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img =</w:t>
        </w:r>
        <w:r w:rsidR="003D63C0">
          <w:rPr>
            <w:rFonts w:ascii="Times New Roman" w:hAnsi="Times New Roman" w:cs="Times New Roman"/>
            <w:bCs/>
            <w:sz w:val="28"/>
            <w:szCs w:val="28"/>
          </w:rPr>
          <w:t xml:space="preserve"> cv2.imread('img1.jpg')</w:t>
        </w:r>
      </w:ins>
    </w:p>
    <w:p w14:paraId="2CC90BA4" w14:textId="77777777" w:rsidR="00A50AF8" w:rsidRPr="00BE6909" w:rsidRDefault="00A50AF8" w:rsidP="00A50AF8">
      <w:pPr>
        <w:rPr>
          <w:ins w:id="102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2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call imshow() using plt object</w:t>
        </w:r>
      </w:ins>
    </w:p>
    <w:p w14:paraId="4E585F05" w14:textId="00F630DE" w:rsidR="00A50AF8" w:rsidRPr="00BE6909" w:rsidRDefault="003D63C0" w:rsidP="00A50AF8">
      <w:pPr>
        <w:rPr>
          <w:ins w:id="102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28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plt.imshow(img[:, :, : : -1])</w:t>
        </w:r>
      </w:ins>
    </w:p>
    <w:p w14:paraId="2F42341C" w14:textId="77777777" w:rsidR="00A50AF8" w:rsidRPr="00BE6909" w:rsidRDefault="00A50AF8" w:rsidP="00A50AF8">
      <w:pPr>
        <w:rPr>
          <w:ins w:id="102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3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display that image</w:t>
        </w:r>
      </w:ins>
    </w:p>
    <w:p w14:paraId="19D5E23A" w14:textId="77777777" w:rsidR="00A50AF8" w:rsidRPr="00BE6909" w:rsidRDefault="00A50AF8" w:rsidP="00A50AF8">
      <w:pPr>
        <w:rPr>
          <w:ins w:id="103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3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plt.show()</w:t>
        </w:r>
      </w:ins>
    </w:p>
    <w:p w14:paraId="3D548C8F" w14:textId="77777777" w:rsidR="00A50AF8" w:rsidRPr="00BE6909" w:rsidRDefault="00A50AF8" w:rsidP="00A50AF8">
      <w:pPr>
        <w:rPr>
          <w:ins w:id="103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3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storing the result</w:t>
        </w:r>
      </w:ins>
    </w:p>
    <w:p w14:paraId="6FA11A58" w14:textId="77777777" w:rsidR="00A50AF8" w:rsidRPr="00BE6909" w:rsidRDefault="00A50AF8" w:rsidP="00A50AF8">
      <w:pPr>
        <w:rPr>
          <w:ins w:id="103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3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result = DeepFace.analyze(img,</w:t>
        </w:r>
      </w:ins>
    </w:p>
    <w:p w14:paraId="51D3AA40" w14:textId="55496D16" w:rsidR="00A50AF8" w:rsidRPr="00BE6909" w:rsidRDefault="003D63C0" w:rsidP="00A50AF8">
      <w:pPr>
        <w:rPr>
          <w:ins w:id="103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38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actions = ['emotion'])</w:t>
        </w:r>
      </w:ins>
    </w:p>
    <w:p w14:paraId="403744FF" w14:textId="77777777" w:rsidR="00A50AF8" w:rsidRPr="00BE6909" w:rsidRDefault="00A50AF8" w:rsidP="00A50AF8">
      <w:pPr>
        <w:rPr>
          <w:ins w:id="103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4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print result</w:t>
        </w:r>
      </w:ins>
    </w:p>
    <w:p w14:paraId="235ECC1F" w14:textId="77777777" w:rsidR="00A50AF8" w:rsidRPr="00BE6909" w:rsidRDefault="00A50AF8" w:rsidP="00A50AF8">
      <w:pPr>
        <w:rPr>
          <w:ins w:id="104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4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print(result)</w:t>
        </w:r>
      </w:ins>
    </w:p>
    <w:p w14:paraId="06C980CE" w14:textId="77777777" w:rsidR="00A50AF8" w:rsidRPr="00BE6909" w:rsidRDefault="00A50AF8" w:rsidP="00A50AF8">
      <w:pPr>
        <w:rPr>
          <w:ins w:id="104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4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import the required modules</w:t>
        </w:r>
      </w:ins>
    </w:p>
    <w:p w14:paraId="7B5F1382" w14:textId="77777777" w:rsidR="00A50AF8" w:rsidRPr="00BE6909" w:rsidRDefault="00A50AF8" w:rsidP="00A50AF8">
      <w:pPr>
        <w:rPr>
          <w:ins w:id="104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4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cv2</w:t>
        </w:r>
      </w:ins>
    </w:p>
    <w:p w14:paraId="097C56AB" w14:textId="77777777" w:rsidR="00A50AF8" w:rsidRPr="00BE6909" w:rsidRDefault="00A50AF8" w:rsidP="00A50AF8">
      <w:pPr>
        <w:rPr>
          <w:ins w:id="104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4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import matplotlib.pyplot as plt</w:t>
        </w:r>
      </w:ins>
    </w:p>
    <w:p w14:paraId="1211DA27" w14:textId="28153081" w:rsidR="00A50AF8" w:rsidRPr="00BE6909" w:rsidRDefault="003D63C0" w:rsidP="00A50AF8">
      <w:pPr>
        <w:rPr>
          <w:ins w:id="104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50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from deepface import DeepFace</w:t>
        </w:r>
      </w:ins>
    </w:p>
    <w:p w14:paraId="51EABBB2" w14:textId="77777777" w:rsidR="00A50AF8" w:rsidRPr="00BE6909" w:rsidRDefault="00A50AF8" w:rsidP="00A50AF8">
      <w:pPr>
        <w:rPr>
          <w:ins w:id="105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52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read image</w:t>
        </w:r>
      </w:ins>
    </w:p>
    <w:p w14:paraId="7C8CFB90" w14:textId="78725C3E" w:rsidR="00A50AF8" w:rsidRPr="00BE6909" w:rsidRDefault="003D63C0" w:rsidP="00A50AF8">
      <w:pPr>
        <w:rPr>
          <w:ins w:id="105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54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img = cv2.imread('img.jpg')</w:t>
        </w:r>
      </w:ins>
    </w:p>
    <w:p w14:paraId="479BAEFC" w14:textId="77777777" w:rsidR="00A50AF8" w:rsidRPr="00BE6909" w:rsidRDefault="00A50AF8" w:rsidP="00A50AF8">
      <w:pPr>
        <w:rPr>
          <w:ins w:id="105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5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call imshow() using plt object</w:t>
        </w:r>
      </w:ins>
    </w:p>
    <w:p w14:paraId="7A9B0D57" w14:textId="55072D69" w:rsidR="00A50AF8" w:rsidRPr="00BE6909" w:rsidRDefault="003D63C0" w:rsidP="00A50AF8">
      <w:pPr>
        <w:rPr>
          <w:ins w:id="105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58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plt.imshow(img[:,:,::-1])</w:t>
        </w:r>
      </w:ins>
    </w:p>
    <w:p w14:paraId="295BBF83" w14:textId="77777777" w:rsidR="00A50AF8" w:rsidRPr="00BE6909" w:rsidRDefault="00A50AF8" w:rsidP="00A50AF8">
      <w:pPr>
        <w:rPr>
          <w:ins w:id="1059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60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display that image</w:t>
        </w:r>
      </w:ins>
    </w:p>
    <w:p w14:paraId="7D0D0114" w14:textId="03FB8376" w:rsidR="00A50AF8" w:rsidRPr="00BE6909" w:rsidRDefault="003D63C0" w:rsidP="00A50AF8">
      <w:pPr>
        <w:rPr>
          <w:ins w:id="1061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62" w:author="Rushik Rathod" w:date="2023-10-03T21:55:00Z">
        <w:r>
          <w:rPr>
            <w:rFonts w:ascii="Times New Roman" w:hAnsi="Times New Roman" w:cs="Times New Roman"/>
            <w:bCs/>
            <w:sz w:val="28"/>
            <w:szCs w:val="28"/>
          </w:rPr>
          <w:t>plt.show()</w:t>
        </w:r>
      </w:ins>
    </w:p>
    <w:p w14:paraId="76EF629C" w14:textId="77777777" w:rsidR="00A50AF8" w:rsidRPr="00BE6909" w:rsidRDefault="00A50AF8" w:rsidP="00A50AF8">
      <w:pPr>
        <w:rPr>
          <w:ins w:id="1063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64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# storing the result</w:t>
        </w:r>
      </w:ins>
    </w:p>
    <w:p w14:paraId="17218A13" w14:textId="425AC17A" w:rsidR="00A50AF8" w:rsidRPr="00BE6909" w:rsidRDefault="00A50AF8" w:rsidP="00A50AF8">
      <w:pPr>
        <w:rPr>
          <w:ins w:id="1065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66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result = DeepFace.analyze(img,actions=['emotion'])</w:t>
        </w:r>
      </w:ins>
    </w:p>
    <w:p w14:paraId="19CAAA88" w14:textId="02ABD867" w:rsidR="00167B8B" w:rsidDel="00A50AF8" w:rsidRDefault="00A50AF8" w:rsidP="00D4767D">
      <w:pPr>
        <w:rPr>
          <w:del w:id="1067" w:author="Rushik Rathod" w:date="2023-10-03T21:55:00Z"/>
          <w:rFonts w:ascii="Times New Roman" w:hAnsi="Times New Roman" w:cs="Times New Roman"/>
          <w:bCs/>
          <w:sz w:val="28"/>
          <w:szCs w:val="28"/>
        </w:rPr>
      </w:pPr>
      <w:ins w:id="1068" w:author="Rushik Rathod" w:date="2023-10-03T21:55:00Z">
        <w:r w:rsidRPr="00BE6909">
          <w:rPr>
            <w:rFonts w:ascii="Times New Roman" w:hAnsi="Times New Roman" w:cs="Times New Roman"/>
            <w:bCs/>
            <w:sz w:val="28"/>
            <w:szCs w:val="28"/>
          </w:rPr>
          <w:t>print(result)</w:t>
        </w:r>
      </w:ins>
      <w:del w:id="1069" w:author="Rushik Rathod" w:date="2023-10-03T21:55:00Z">
        <w:r w:rsidR="00D4767D" w:rsidDel="00A50AF8">
          <w:rPr>
            <w:rFonts w:ascii="Times New Roman" w:hAnsi="Times New Roman" w:cs="Times New Roman"/>
            <w:bCs/>
            <w:sz w:val="28"/>
            <w:szCs w:val="28"/>
          </w:rPr>
          <w:delText>ii</w:delText>
        </w:r>
      </w:del>
    </w:p>
    <w:p w14:paraId="01AB818F" w14:textId="2855864C" w:rsidR="00D4767D" w:rsidDel="00A50AF8" w:rsidRDefault="00D4767D" w:rsidP="00D4767D">
      <w:pPr>
        <w:rPr>
          <w:del w:id="1070" w:author="Rushik Rathod" w:date="2023-10-03T21:55:00Z"/>
          <w:rFonts w:ascii="Times New Roman" w:hAnsi="Times New Roman" w:cs="Times New Roman"/>
          <w:bCs/>
          <w:sz w:val="28"/>
          <w:szCs w:val="28"/>
        </w:rPr>
      </w:pPr>
      <w:del w:id="1071" w:author="Rushik Rathod" w:date="2023-10-03T21:55:00Z">
        <w:r w:rsidDel="00A50AF8">
          <w:rPr>
            <w:rFonts w:ascii="Times New Roman" w:hAnsi="Times New Roman" w:cs="Times New Roman"/>
            <w:bCs/>
            <w:sz w:val="28"/>
            <w:szCs w:val="28"/>
          </w:rPr>
          <w:delText>iii</w:delText>
        </w:r>
      </w:del>
    </w:p>
    <w:p w14:paraId="2B95EF5E" w14:textId="52A18862" w:rsidR="00D4767D" w:rsidDel="00A50AF8" w:rsidRDefault="00D4767D" w:rsidP="00D4767D">
      <w:pPr>
        <w:rPr>
          <w:del w:id="1072" w:author="Rushik Rathod" w:date="2023-10-03T21:55:00Z"/>
          <w:rFonts w:ascii="Times New Roman" w:hAnsi="Times New Roman" w:cs="Times New Roman"/>
          <w:bCs/>
          <w:sz w:val="28"/>
          <w:szCs w:val="28"/>
        </w:rPr>
      </w:pPr>
      <w:del w:id="1073" w:author="Rushik Rathod" w:date="2023-10-03T21:55:00Z">
        <w:r w:rsidDel="00A50AF8">
          <w:rPr>
            <w:rFonts w:ascii="Times New Roman" w:hAnsi="Times New Roman" w:cs="Times New Roman"/>
            <w:bCs/>
            <w:sz w:val="28"/>
            <w:szCs w:val="28"/>
          </w:rPr>
          <w:delText>iv</w:delText>
        </w:r>
      </w:del>
    </w:p>
    <w:p w14:paraId="320CA744" w14:textId="25CFC0CB" w:rsidR="00D4767D" w:rsidRPr="00D4767D" w:rsidDel="00A50AF8" w:rsidRDefault="00D4767D" w:rsidP="00D4767D">
      <w:pPr>
        <w:rPr>
          <w:del w:id="1074" w:author="Rushik Rathod" w:date="2023-10-03T21:55:00Z"/>
          <w:rFonts w:ascii="Times New Roman" w:hAnsi="Times New Roman" w:cs="Times New Roman"/>
          <w:bCs/>
          <w:sz w:val="28"/>
          <w:szCs w:val="28"/>
        </w:rPr>
      </w:pPr>
      <w:del w:id="1075" w:author="Rushik Rathod" w:date="2023-10-03T21:55:00Z">
        <w:r w:rsidDel="00A50AF8">
          <w:rPr>
            <w:rFonts w:ascii="Times New Roman" w:hAnsi="Times New Roman" w:cs="Times New Roman"/>
            <w:bCs/>
            <w:sz w:val="28"/>
            <w:szCs w:val="28"/>
          </w:rPr>
          <w:delText>v</w:delText>
        </w:r>
      </w:del>
    </w:p>
    <w:p w14:paraId="0978CE3F" w14:textId="32A18F16" w:rsidR="00D4767D" w:rsidRPr="00D4767D" w:rsidDel="00A50AF8" w:rsidRDefault="00D4767D" w:rsidP="00D4767D">
      <w:pPr>
        <w:rPr>
          <w:del w:id="1076" w:author="Rushik Rathod" w:date="2023-10-03T21:55:00Z"/>
          <w:rFonts w:ascii="Times New Roman" w:hAnsi="Times New Roman" w:cs="Times New Roman"/>
          <w:bCs/>
          <w:sz w:val="28"/>
          <w:szCs w:val="28"/>
        </w:rPr>
      </w:pPr>
      <w:del w:id="1077" w:author="Rushik Rathod" w:date="2023-10-03T21:55:00Z">
        <w:r w:rsidDel="00A50AF8">
          <w:rPr>
            <w:rFonts w:ascii="Times New Roman" w:hAnsi="Times New Roman" w:cs="Times New Roman"/>
            <w:bCs/>
            <w:sz w:val="28"/>
            <w:szCs w:val="28"/>
          </w:rPr>
          <w:delText>vi</w:delText>
        </w:r>
      </w:del>
    </w:p>
    <w:p w14:paraId="0F8928E5" w14:textId="156031F9" w:rsidR="00D4767D" w:rsidRDefault="00D4767D" w:rsidP="004D60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65FBE4" w14:textId="77777777" w:rsidR="00102729" w:rsidRDefault="00102729" w:rsidP="00102729">
      <w:pPr>
        <w:rPr>
          <w:ins w:id="1078" w:author="Rushik Rathod" w:date="2023-10-03T22:00:00Z"/>
          <w:rFonts w:ascii="Times New Roman" w:hAnsi="Times New Roman" w:cs="Times New Roman"/>
          <w:b/>
          <w:bCs/>
          <w:sz w:val="28"/>
          <w:szCs w:val="28"/>
        </w:rPr>
      </w:pPr>
      <w:ins w:id="1079" w:author="Rushik Rathod" w:date="2023-10-03T22:00:00Z">
        <w:r>
          <w:rPr>
            <w:rFonts w:ascii="Times New Roman" w:hAnsi="Times New Roman" w:cs="Times New Roman"/>
            <w:b/>
            <w:bCs/>
            <w:sz w:val="28"/>
            <w:szCs w:val="28"/>
          </w:rPr>
          <w:lastRenderedPageBreak/>
          <w:t xml:space="preserve">Output: </w:t>
        </w:r>
      </w:ins>
    </w:p>
    <w:p w14:paraId="3B28FBD7" w14:textId="4F9B1000" w:rsidR="00102729" w:rsidRPr="00102729" w:rsidRDefault="00102729" w:rsidP="00102729">
      <w:pPr>
        <w:rPr>
          <w:ins w:id="1080" w:author="Rushik Rathod" w:date="2023-10-03T22:00:00Z"/>
          <w:noProof/>
          <w:rPrChange w:id="1081" w:author="Rushik Rathod" w:date="2023-10-03T22:00:00Z">
            <w:rPr>
              <w:ins w:id="1082" w:author="Rushik Rathod" w:date="2023-10-03T22:00:00Z"/>
              <w:rFonts w:ascii="Times New Roman" w:hAnsi="Times New Roman" w:cs="Times New Roman"/>
              <w:bCs/>
              <w:sz w:val="28"/>
              <w:szCs w:val="28"/>
            </w:rPr>
          </w:rPrChange>
        </w:rPr>
      </w:pPr>
      <w:ins w:id="1083" w:author="Rushik Rathod" w:date="2023-10-03T22:00:00Z">
        <w:r>
          <w:rPr>
            <w:rFonts w:ascii="Times New Roman" w:hAnsi="Times New Roman" w:cs="Times New Roman"/>
            <w:bCs/>
            <w:sz w:val="28"/>
            <w:szCs w:val="28"/>
          </w:rPr>
          <w:t>i.</w:t>
        </w:r>
      </w:ins>
    </w:p>
    <w:p w14:paraId="2E5244C4" w14:textId="657F39DD" w:rsidR="00102729" w:rsidRDefault="00102729" w:rsidP="000C2DA5">
      <w:pPr>
        <w:jc w:val="center"/>
        <w:rPr>
          <w:ins w:id="1084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085" w:author="Rushik Rathod" w:date="2023-10-03T22:10:00Z">
          <w:pPr/>
        </w:pPrChange>
      </w:pPr>
      <w:ins w:id="1086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55291ED0" wp14:editId="698E5BEC">
              <wp:extent cx="6028660" cy="3210666"/>
              <wp:effectExtent l="0" t="0" r="0" b="8890"/>
              <wp:docPr id="186464899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64648998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43341" cy="32184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24EEFE" w14:textId="0FCC1F07" w:rsidR="00102729" w:rsidRDefault="00102729" w:rsidP="000C2DA5">
      <w:pPr>
        <w:jc w:val="center"/>
        <w:rPr>
          <w:ins w:id="1087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088" w:author="Rushik Rathod" w:date="2023-10-03T22:10:00Z">
          <w:pPr/>
        </w:pPrChange>
      </w:pPr>
      <w:ins w:id="1089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1F23CAA0" wp14:editId="479A9E28">
              <wp:extent cx="5902944" cy="1286539"/>
              <wp:effectExtent l="0" t="0" r="3175" b="8890"/>
              <wp:docPr id="61605680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605680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24415" cy="131301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F14D4F" w14:textId="77777777" w:rsidR="00102729" w:rsidRDefault="00102729" w:rsidP="00102729">
      <w:pPr>
        <w:rPr>
          <w:ins w:id="1090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082F8AAC" w14:textId="77777777" w:rsidR="00102729" w:rsidRDefault="00102729" w:rsidP="00102729">
      <w:pPr>
        <w:rPr>
          <w:ins w:id="1091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22E79A17" w14:textId="77777777" w:rsidR="00102729" w:rsidRDefault="00102729" w:rsidP="00102729">
      <w:pPr>
        <w:rPr>
          <w:ins w:id="1092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2A0F2146" w14:textId="77777777" w:rsidR="00102729" w:rsidRDefault="00102729" w:rsidP="00102729">
      <w:pPr>
        <w:rPr>
          <w:ins w:id="1093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217C47C2" w14:textId="77777777" w:rsidR="00102729" w:rsidRDefault="00102729" w:rsidP="00102729">
      <w:pPr>
        <w:rPr>
          <w:ins w:id="1094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37D9A256" w14:textId="77777777" w:rsidR="00102729" w:rsidRDefault="00102729" w:rsidP="00102729">
      <w:pPr>
        <w:rPr>
          <w:ins w:id="1095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3335944F" w14:textId="58B47EB3" w:rsidR="00102729" w:rsidRDefault="00102729" w:rsidP="00102729">
      <w:pPr>
        <w:rPr>
          <w:ins w:id="1096" w:author="Rushik Rathod" w:date="2023-10-03T22:01:00Z"/>
          <w:rFonts w:ascii="Times New Roman" w:hAnsi="Times New Roman" w:cs="Times New Roman"/>
          <w:bCs/>
          <w:sz w:val="28"/>
          <w:szCs w:val="28"/>
        </w:rPr>
      </w:pPr>
    </w:p>
    <w:p w14:paraId="1F6D75B7" w14:textId="588B7853" w:rsidR="00102729" w:rsidRDefault="00102729" w:rsidP="00102729">
      <w:pPr>
        <w:rPr>
          <w:ins w:id="1097" w:author="Rushik Rathod" w:date="2023-10-03T22:01:00Z"/>
          <w:rFonts w:ascii="Times New Roman" w:hAnsi="Times New Roman" w:cs="Times New Roman"/>
          <w:bCs/>
          <w:sz w:val="28"/>
          <w:szCs w:val="28"/>
        </w:rPr>
      </w:pPr>
    </w:p>
    <w:p w14:paraId="7993FE63" w14:textId="77777777" w:rsidR="00102729" w:rsidRDefault="00102729" w:rsidP="00102729">
      <w:pPr>
        <w:rPr>
          <w:ins w:id="1098" w:author="Rushik Rathod" w:date="2023-10-03T22:00:00Z"/>
          <w:rFonts w:ascii="Times New Roman" w:hAnsi="Times New Roman" w:cs="Times New Roman"/>
          <w:bCs/>
          <w:sz w:val="28"/>
          <w:szCs w:val="28"/>
        </w:rPr>
      </w:pPr>
    </w:p>
    <w:p w14:paraId="29877716" w14:textId="20F95664" w:rsidR="00102729" w:rsidRDefault="00102729" w:rsidP="00102729">
      <w:pPr>
        <w:rPr>
          <w:ins w:id="1099" w:author="Rushik Rathod" w:date="2023-10-03T22:00:00Z"/>
          <w:rFonts w:ascii="Times New Roman" w:hAnsi="Times New Roman" w:cs="Times New Roman"/>
          <w:bCs/>
          <w:sz w:val="28"/>
          <w:szCs w:val="28"/>
        </w:rPr>
      </w:pPr>
      <w:ins w:id="1100" w:author="Rushik Rathod" w:date="2023-10-03T22:00:00Z">
        <w:r>
          <w:rPr>
            <w:rFonts w:ascii="Times New Roman" w:hAnsi="Times New Roman" w:cs="Times New Roman"/>
            <w:bCs/>
            <w:sz w:val="28"/>
            <w:szCs w:val="28"/>
          </w:rPr>
          <w:lastRenderedPageBreak/>
          <w:t>ii.</w:t>
        </w:r>
      </w:ins>
    </w:p>
    <w:p w14:paraId="4CF05F68" w14:textId="77777777" w:rsidR="00102729" w:rsidRDefault="00102729" w:rsidP="000C2DA5">
      <w:pPr>
        <w:jc w:val="center"/>
        <w:rPr>
          <w:ins w:id="1101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02" w:author="Rushik Rathod" w:date="2023-10-03T22:10:00Z">
          <w:pPr/>
        </w:pPrChange>
      </w:pPr>
      <w:ins w:id="1103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7F464E44" wp14:editId="5A43B66D">
              <wp:extent cx="4614530" cy="3939112"/>
              <wp:effectExtent l="0" t="0" r="0" b="4445"/>
              <wp:docPr id="132550202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25502027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8145" cy="3950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88FF82" w14:textId="77777777" w:rsidR="00102729" w:rsidRDefault="00102729" w:rsidP="000C2DA5">
      <w:pPr>
        <w:jc w:val="center"/>
        <w:rPr>
          <w:ins w:id="1104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05" w:author="Rushik Rathod" w:date="2023-10-03T22:10:00Z">
          <w:pPr/>
        </w:pPrChange>
      </w:pPr>
      <w:ins w:id="1106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6DC9E9E7" wp14:editId="53B31AAA">
              <wp:extent cx="4677529" cy="3732028"/>
              <wp:effectExtent l="0" t="0" r="8890" b="1905"/>
              <wp:docPr id="108576439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85764391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08566" cy="37567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B913A9" w14:textId="65352006" w:rsidR="00102729" w:rsidRDefault="000767DF" w:rsidP="00102729">
      <w:pPr>
        <w:rPr>
          <w:ins w:id="1107" w:author="Rushik Rathod" w:date="2023-10-03T22:00:00Z"/>
          <w:rFonts w:ascii="Times New Roman" w:hAnsi="Times New Roman" w:cs="Times New Roman"/>
          <w:bCs/>
          <w:sz w:val="28"/>
          <w:szCs w:val="28"/>
        </w:rPr>
      </w:pPr>
      <w:ins w:id="1108" w:author="Rushik Rathod" w:date="2023-10-03T22:00:00Z">
        <w:r>
          <w:rPr>
            <w:rFonts w:ascii="Times New Roman" w:hAnsi="Times New Roman" w:cs="Times New Roman"/>
            <w:bCs/>
            <w:sz w:val="28"/>
            <w:szCs w:val="28"/>
          </w:rPr>
          <w:lastRenderedPageBreak/>
          <w:t>iv.</w:t>
        </w:r>
      </w:ins>
    </w:p>
    <w:p w14:paraId="2533EED9" w14:textId="77777777" w:rsidR="00102729" w:rsidRDefault="00102729" w:rsidP="000C2DA5">
      <w:pPr>
        <w:jc w:val="center"/>
        <w:rPr>
          <w:ins w:id="1109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10" w:author="Rushik Rathod" w:date="2023-10-03T22:10:00Z">
          <w:pPr/>
        </w:pPrChange>
      </w:pPr>
      <w:ins w:id="1111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2553D0FC" wp14:editId="785E9168">
              <wp:extent cx="6134986" cy="2332230"/>
              <wp:effectExtent l="0" t="0" r="0" b="0"/>
              <wp:docPr id="4556587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565870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0178" cy="2338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45EB400" w14:textId="77777777" w:rsidR="00102729" w:rsidRDefault="00102729" w:rsidP="000C2DA5">
      <w:pPr>
        <w:jc w:val="center"/>
        <w:rPr>
          <w:ins w:id="1112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13" w:author="Rushik Rathod" w:date="2023-10-03T22:10:00Z">
          <w:pPr/>
        </w:pPrChange>
      </w:pPr>
      <w:ins w:id="1114" w:author="Rushik Rathod" w:date="2023-10-03T22:00:00Z">
        <w:r w:rsidRPr="00AD32D7">
          <w:rPr>
            <w:rFonts w:ascii="Times New Roman" w:hAnsi="Times New Roman" w:cs="Times New Roman"/>
            <w:bCs/>
            <w:noProof/>
            <w:sz w:val="28"/>
            <w:szCs w:val="28"/>
            <w:lang w:val="en-IN" w:eastAsia="en-IN" w:bidi="gu-IN"/>
          </w:rPr>
          <w:drawing>
            <wp:inline distT="0" distB="0" distL="0" distR="0" wp14:anchorId="5A00BC20" wp14:editId="2CC15AB0">
              <wp:extent cx="6182213" cy="574158"/>
              <wp:effectExtent l="0" t="0" r="0" b="0"/>
              <wp:docPr id="159601015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96010150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43187" cy="5891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02C548B" w14:textId="1D4C2D07" w:rsidR="00102729" w:rsidRDefault="000767DF" w:rsidP="00102729">
      <w:pPr>
        <w:rPr>
          <w:ins w:id="1115" w:author="Rushik Rathod" w:date="2023-10-03T22:00:00Z"/>
          <w:rFonts w:ascii="Times New Roman" w:hAnsi="Times New Roman" w:cs="Times New Roman"/>
          <w:bCs/>
          <w:sz w:val="28"/>
          <w:szCs w:val="28"/>
        </w:rPr>
      </w:pPr>
      <w:ins w:id="1116" w:author="Rushik Rathod" w:date="2023-10-03T22:00:00Z">
        <w:r>
          <w:rPr>
            <w:rFonts w:ascii="Times New Roman" w:hAnsi="Times New Roman" w:cs="Times New Roman"/>
            <w:bCs/>
            <w:sz w:val="28"/>
            <w:szCs w:val="28"/>
          </w:rPr>
          <w:t>v.</w:t>
        </w:r>
      </w:ins>
    </w:p>
    <w:p w14:paraId="4FB42B97" w14:textId="77777777" w:rsidR="00102729" w:rsidRPr="00D4767D" w:rsidRDefault="00102729" w:rsidP="000C2DA5">
      <w:pPr>
        <w:jc w:val="center"/>
        <w:rPr>
          <w:ins w:id="1117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18" w:author="Rushik Rathod" w:date="2023-10-03T22:10:00Z">
          <w:pPr/>
        </w:pPrChange>
      </w:pPr>
      <w:ins w:id="1119" w:author="Rushik Rathod" w:date="2023-10-03T22:00:00Z">
        <w:r>
          <w:rPr>
            <w:noProof/>
            <w:lang w:val="en-IN" w:eastAsia="en-IN" w:bidi="gu-IN"/>
          </w:rPr>
          <w:drawing>
            <wp:inline distT="0" distB="0" distL="0" distR="0" wp14:anchorId="0AB55944" wp14:editId="6A2E33C8">
              <wp:extent cx="5943600" cy="4134485"/>
              <wp:effectExtent l="0" t="0" r="0" b="0"/>
              <wp:docPr id="90486596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4134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3E649D9" w14:textId="6819532B" w:rsidR="00102729" w:rsidRDefault="00C04FE4" w:rsidP="00102729">
      <w:pPr>
        <w:rPr>
          <w:ins w:id="1120" w:author="Rushik Rathod" w:date="2023-10-03T22:00:00Z"/>
          <w:rFonts w:ascii="Times New Roman" w:hAnsi="Times New Roman" w:cs="Times New Roman"/>
          <w:bCs/>
          <w:sz w:val="28"/>
          <w:szCs w:val="28"/>
        </w:rPr>
      </w:pPr>
      <w:ins w:id="1121" w:author="Rushik Rathod" w:date="2023-10-03T22:00:00Z">
        <w:r>
          <w:rPr>
            <w:rFonts w:ascii="Times New Roman" w:hAnsi="Times New Roman" w:cs="Times New Roman"/>
            <w:bCs/>
            <w:sz w:val="28"/>
            <w:szCs w:val="28"/>
          </w:rPr>
          <w:lastRenderedPageBreak/>
          <w:t>vi.</w:t>
        </w:r>
      </w:ins>
    </w:p>
    <w:p w14:paraId="14ABF0C9" w14:textId="77777777" w:rsidR="00102729" w:rsidRDefault="00102729" w:rsidP="000C2DA5">
      <w:pPr>
        <w:jc w:val="center"/>
        <w:rPr>
          <w:ins w:id="1122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23" w:author="Rushik Rathod" w:date="2023-10-03T22:10:00Z">
          <w:pPr/>
        </w:pPrChange>
      </w:pPr>
      <w:ins w:id="1124" w:author="Rushik Rathod" w:date="2023-10-03T22:00:00Z">
        <w:r>
          <w:rPr>
            <w:noProof/>
            <w:lang w:val="en-IN" w:eastAsia="en-IN" w:bidi="gu-IN"/>
          </w:rPr>
          <w:drawing>
            <wp:inline distT="0" distB="0" distL="0" distR="0" wp14:anchorId="098574B3" wp14:editId="7218B981">
              <wp:extent cx="3883835" cy="2317897"/>
              <wp:effectExtent l="0" t="0" r="2540" b="6350"/>
              <wp:docPr id="167423993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15618" cy="2336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3411887" w14:textId="77777777" w:rsidR="00102729" w:rsidRDefault="00102729" w:rsidP="000C2DA5">
      <w:pPr>
        <w:jc w:val="center"/>
        <w:rPr>
          <w:ins w:id="1125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26" w:author="Rushik Rathod" w:date="2023-10-03T22:10:00Z">
          <w:pPr/>
        </w:pPrChange>
      </w:pPr>
      <w:ins w:id="1127" w:author="Rushik Rathod" w:date="2023-10-03T22:00:00Z">
        <w:r>
          <w:rPr>
            <w:noProof/>
            <w:lang w:val="en-IN" w:eastAsia="en-IN" w:bidi="gu-IN"/>
          </w:rPr>
          <w:drawing>
            <wp:inline distT="0" distB="0" distL="0" distR="0" wp14:anchorId="6133BAE6" wp14:editId="3D900657">
              <wp:extent cx="6362056" cy="744279"/>
              <wp:effectExtent l="0" t="0" r="1270" b="0"/>
              <wp:docPr id="890902202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1514" cy="7488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F55E171" w14:textId="11D0E06C" w:rsidR="00102729" w:rsidRPr="00D4767D" w:rsidRDefault="00102729" w:rsidP="000C2DA5">
      <w:pPr>
        <w:jc w:val="center"/>
        <w:rPr>
          <w:ins w:id="1128" w:author="Rushik Rathod" w:date="2023-10-03T22:00:00Z"/>
          <w:rFonts w:ascii="Times New Roman" w:hAnsi="Times New Roman" w:cs="Times New Roman"/>
          <w:bCs/>
          <w:sz w:val="28"/>
          <w:szCs w:val="28"/>
        </w:rPr>
        <w:pPrChange w:id="1129" w:author="Rushik Rathod" w:date="2023-10-03T22:10:00Z">
          <w:pPr/>
        </w:pPrChange>
      </w:pPr>
      <w:ins w:id="1130" w:author="Rushik Rathod" w:date="2023-10-03T22:00:00Z">
        <w:r>
          <w:rPr>
            <w:noProof/>
            <w:lang w:val="en-IN" w:eastAsia="en-IN" w:bidi="gu-IN"/>
          </w:rPr>
          <w:drawing>
            <wp:inline distT="0" distB="0" distL="0" distR="0" wp14:anchorId="4AA5DB54" wp14:editId="293A9A08">
              <wp:extent cx="6362056" cy="744279"/>
              <wp:effectExtent l="0" t="0" r="1270" b="0"/>
              <wp:docPr id="2126644015" name="Picture 4" descr="Lightbox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 descr="Lightbox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8557" cy="75790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CB69BB2" w14:textId="77777777" w:rsidR="00102729" w:rsidRDefault="00102729" w:rsidP="00102729">
      <w:pPr>
        <w:rPr>
          <w:ins w:id="1131" w:author="Rushik Rathod" w:date="2023-10-03T22:00:00Z"/>
          <w:rFonts w:ascii="Times New Roman" w:hAnsi="Times New Roman" w:cs="Times New Roman"/>
          <w:b/>
          <w:bCs/>
          <w:sz w:val="28"/>
          <w:szCs w:val="28"/>
        </w:rPr>
      </w:pPr>
    </w:p>
    <w:p w14:paraId="247FC805" w14:textId="77777777" w:rsidR="00102729" w:rsidRDefault="00102729" w:rsidP="00102729">
      <w:pPr>
        <w:rPr>
          <w:ins w:id="1132" w:author="Rushik Rathod" w:date="2023-10-03T22:00:00Z"/>
          <w:rFonts w:ascii="Times New Roman" w:hAnsi="Times New Roman" w:cs="Times New Roman"/>
          <w:b/>
          <w:bCs/>
          <w:sz w:val="28"/>
          <w:szCs w:val="28"/>
        </w:rPr>
      </w:pPr>
      <w:ins w:id="1133" w:author="Rushik Rathod" w:date="2023-10-03T22:00:00Z">
        <w:r>
          <w:rPr>
            <w:rFonts w:ascii="Times New Roman" w:hAnsi="Times New Roman" w:cs="Times New Roman"/>
            <w:b/>
            <w:bCs/>
            <w:sz w:val="28"/>
            <w:szCs w:val="28"/>
          </w:rPr>
          <w:t xml:space="preserve">Conclusion: </w:t>
        </w:r>
        <w:r>
          <w:rPr>
            <w:rFonts w:ascii="Times New Roman" w:hAnsi="Times New Roman" w:cs="Times New Roman"/>
            <w:bCs/>
            <w:sz w:val="28"/>
            <w:szCs w:val="28"/>
          </w:rPr>
          <w:t xml:space="preserve">In this practical, I </w:t>
        </w:r>
        <w:r w:rsidRPr="00832C91">
          <w:rPr>
            <w:rFonts w:ascii="Times New Roman" w:hAnsi="Times New Roman" w:cs="Times New Roman"/>
            <w:bCs/>
            <w:sz w:val="28"/>
            <w:szCs w:val="28"/>
          </w:rPr>
          <w:t>implement</w:t>
        </w:r>
        <w:r>
          <w:rPr>
            <w:rFonts w:ascii="Times New Roman" w:hAnsi="Times New Roman" w:cs="Times New Roman"/>
            <w:bCs/>
            <w:sz w:val="28"/>
            <w:szCs w:val="28"/>
          </w:rPr>
          <w:t>ed</w:t>
        </w:r>
        <w:r w:rsidRPr="00832C91">
          <w:rPr>
            <w:rFonts w:ascii="Times New Roman" w:hAnsi="Times New Roman" w:cs="Times New Roman"/>
            <w:bCs/>
            <w:sz w:val="28"/>
            <w:szCs w:val="28"/>
          </w:rPr>
          <w:t xml:space="preserve"> deep learning concepts using DIGITS, TensorFlow, and PyTorch covered a wide spectrum of applications, including image classification, segmentation, object detection, transfer learning, face recognition, and emotion recognition</w:t>
        </w:r>
      </w:ins>
    </w:p>
    <w:p w14:paraId="19E36873" w14:textId="69955836" w:rsidR="004D6034" w:rsidDel="00102729" w:rsidRDefault="004D6034" w:rsidP="004D6034">
      <w:pPr>
        <w:rPr>
          <w:del w:id="1134" w:author="Rushik Rathod" w:date="2023-10-03T22:00:00Z"/>
          <w:rFonts w:ascii="Times New Roman" w:hAnsi="Times New Roman" w:cs="Times New Roman"/>
          <w:b/>
          <w:bCs/>
          <w:sz w:val="28"/>
          <w:szCs w:val="28"/>
        </w:rPr>
      </w:pPr>
      <w:del w:id="1135" w:author="Rushik Rathod" w:date="2023-10-03T22:00:00Z">
        <w:r w:rsidDel="00102729">
          <w:rPr>
            <w:rFonts w:ascii="Times New Roman" w:hAnsi="Times New Roman" w:cs="Times New Roman"/>
            <w:b/>
            <w:bCs/>
            <w:sz w:val="28"/>
            <w:szCs w:val="28"/>
          </w:rPr>
          <w:delText xml:space="preserve">Conclusion: </w:delText>
        </w:r>
        <w:r w:rsidR="00832C91" w:rsidDel="00102729">
          <w:rPr>
            <w:rFonts w:ascii="Times New Roman" w:hAnsi="Times New Roman" w:cs="Times New Roman"/>
            <w:bCs/>
            <w:sz w:val="28"/>
            <w:szCs w:val="28"/>
          </w:rPr>
          <w:delText xml:space="preserve">In this practical, I </w:delText>
        </w:r>
        <w:r w:rsidR="00832C91" w:rsidRPr="00832C91" w:rsidDel="00102729">
          <w:rPr>
            <w:rFonts w:ascii="Times New Roman" w:hAnsi="Times New Roman" w:cs="Times New Roman"/>
            <w:bCs/>
            <w:sz w:val="28"/>
            <w:szCs w:val="28"/>
          </w:rPr>
          <w:delText>implement</w:delText>
        </w:r>
        <w:r w:rsidR="00832C91" w:rsidDel="00102729">
          <w:rPr>
            <w:rFonts w:ascii="Times New Roman" w:hAnsi="Times New Roman" w:cs="Times New Roman"/>
            <w:bCs/>
            <w:sz w:val="28"/>
            <w:szCs w:val="28"/>
          </w:rPr>
          <w:delText>ed</w:delText>
        </w:r>
        <w:r w:rsidR="00832C91" w:rsidRPr="00832C91" w:rsidDel="00102729">
          <w:rPr>
            <w:rFonts w:ascii="Times New Roman" w:hAnsi="Times New Roman" w:cs="Times New Roman"/>
            <w:bCs/>
            <w:sz w:val="28"/>
            <w:szCs w:val="28"/>
          </w:rPr>
          <w:delText xml:space="preserve"> deep learning concepts using DIGITS, TensorFlow, and PyTorch covered a wide spectrum of applications, including image classification, segmentation, object detection, transfer learning, face recognition, and emotion recognition</w:delText>
        </w:r>
      </w:del>
    </w:p>
    <w:p w14:paraId="125D6A72" w14:textId="77777777" w:rsidR="004D6034" w:rsidDel="006530CD" w:rsidRDefault="004D6034" w:rsidP="0011301E">
      <w:pPr>
        <w:rPr>
          <w:del w:id="1136" w:author="Rushik Rathod" w:date="2023-10-03T22:10:00Z"/>
          <w:rFonts w:ascii="Times New Roman" w:hAnsi="Times New Roman" w:cs="Times New Roman"/>
          <w:b/>
          <w:bCs/>
          <w:sz w:val="28"/>
          <w:szCs w:val="28"/>
        </w:rPr>
      </w:pPr>
      <w:bookmarkStart w:id="1137" w:name="_GoBack"/>
      <w:bookmarkEnd w:id="1137"/>
    </w:p>
    <w:p w14:paraId="4CE0C00E" w14:textId="77777777" w:rsidR="0011301E" w:rsidDel="006530CD" w:rsidRDefault="0011301E" w:rsidP="0011301E">
      <w:pPr>
        <w:rPr>
          <w:del w:id="1138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6534B6BF" w14:textId="77777777" w:rsidR="0011301E" w:rsidDel="006530CD" w:rsidRDefault="0011301E" w:rsidP="0011301E">
      <w:pPr>
        <w:rPr>
          <w:del w:id="1139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56A11C51" w14:textId="7DC83C25" w:rsidR="00F902C3" w:rsidDel="006530CD" w:rsidRDefault="00F902C3">
      <w:pPr>
        <w:rPr>
          <w:del w:id="1140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05B846CA" w14:textId="098063DD" w:rsidR="00F902C3" w:rsidDel="006530CD" w:rsidRDefault="00F902C3">
      <w:pPr>
        <w:rPr>
          <w:del w:id="1141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1D83DCC5" w14:textId="66B92FFB" w:rsidR="00F902C3" w:rsidDel="006530CD" w:rsidRDefault="00F902C3">
      <w:pPr>
        <w:rPr>
          <w:del w:id="1142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697295C9" w14:textId="6BE9258C" w:rsidR="00F902C3" w:rsidDel="006530CD" w:rsidRDefault="00F902C3">
      <w:pPr>
        <w:rPr>
          <w:del w:id="1143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6A524A6B" w14:textId="71FDCDB3" w:rsidR="00F902C3" w:rsidDel="000C2DA5" w:rsidRDefault="00F902C3">
      <w:pPr>
        <w:rPr>
          <w:del w:id="1144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30C93C45" w14:textId="331A00CE" w:rsidR="00F902C3" w:rsidDel="000C2DA5" w:rsidRDefault="00F902C3">
      <w:pPr>
        <w:rPr>
          <w:del w:id="1145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079D9B3B" w14:textId="4458E958" w:rsidR="00F902C3" w:rsidDel="000C2DA5" w:rsidRDefault="00F902C3">
      <w:pPr>
        <w:rPr>
          <w:del w:id="1146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21FCB6AD" w14:textId="76F8DF4A" w:rsidR="00F902C3" w:rsidDel="000C2DA5" w:rsidRDefault="00F902C3">
      <w:pPr>
        <w:rPr>
          <w:del w:id="1147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449B0EEC" w14:textId="0B984316" w:rsidR="00F902C3" w:rsidDel="000C2DA5" w:rsidRDefault="00F902C3">
      <w:pPr>
        <w:rPr>
          <w:del w:id="1148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6B52642D" w14:textId="52DA1399" w:rsidR="00F902C3" w:rsidDel="000C2DA5" w:rsidRDefault="00F902C3">
      <w:pPr>
        <w:rPr>
          <w:del w:id="1149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132EBB29" w14:textId="02CEE0ED" w:rsidR="00F902C3" w:rsidDel="000C2DA5" w:rsidRDefault="00F902C3">
      <w:pPr>
        <w:rPr>
          <w:del w:id="1150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55978D15" w14:textId="320C462F" w:rsidR="00F902C3" w:rsidDel="000C2DA5" w:rsidRDefault="00F902C3">
      <w:pPr>
        <w:rPr>
          <w:del w:id="1151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1BED449B" w14:textId="786DA561" w:rsidR="00F902C3" w:rsidDel="000C2DA5" w:rsidRDefault="00F902C3">
      <w:pPr>
        <w:rPr>
          <w:del w:id="1152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216E677C" w14:textId="2384D398" w:rsidR="00F902C3" w:rsidDel="000C2DA5" w:rsidRDefault="00F902C3">
      <w:pPr>
        <w:rPr>
          <w:del w:id="1153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39B63600" w14:textId="1E42784A" w:rsidR="00F902C3" w:rsidDel="000C2DA5" w:rsidRDefault="00F902C3">
      <w:pPr>
        <w:rPr>
          <w:del w:id="1154" w:author="Rushik Rathod" w:date="2023-10-03T22:10:00Z"/>
          <w:rFonts w:ascii="Times New Roman" w:hAnsi="Times New Roman" w:cs="Times New Roman"/>
          <w:sz w:val="24"/>
          <w:szCs w:val="24"/>
        </w:rPr>
      </w:pPr>
    </w:p>
    <w:p w14:paraId="7BDE3FF2" w14:textId="55B046BA" w:rsidR="00F902C3" w:rsidRPr="00EA6630" w:rsidRDefault="00F902C3">
      <w:pPr>
        <w:rPr>
          <w:rFonts w:ascii="Times New Roman" w:hAnsi="Times New Roman" w:cs="Times New Roman"/>
          <w:sz w:val="24"/>
          <w:szCs w:val="24"/>
        </w:rPr>
      </w:pPr>
    </w:p>
    <w:sectPr w:rsidR="00F902C3" w:rsidRPr="00EA6630" w:rsidSect="00EA6630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8" w:author="Administrator" w:date="2021-07-24T12:12:00Z" w:initials="A">
    <w:p w14:paraId="7D4550C9" w14:textId="77777777" w:rsidR="00A50AF8" w:rsidRDefault="00A50AF8" w:rsidP="004D6034">
      <w:pPr>
        <w:pStyle w:val="CommentText"/>
      </w:pPr>
      <w:r>
        <w:rPr>
          <w:rStyle w:val="CommentReference"/>
        </w:rPr>
        <w:t xml:space="preserve">Font: - </w:t>
      </w:r>
      <w:r>
        <w:rPr>
          <w:rStyle w:val="CommentReference"/>
        </w:rPr>
        <w:annotationRef/>
      </w:r>
      <w:r w:rsidRPr="005A3446">
        <w:rPr>
          <w:rStyle w:val="CommentReference"/>
        </w:rPr>
        <w:t>Times New Roman</w:t>
      </w:r>
      <w:r>
        <w:rPr>
          <w:rStyle w:val="CommentReference"/>
        </w:rPr>
        <w:t xml:space="preserve"> – 18 - Bold, All in Capital Only</w:t>
      </w:r>
    </w:p>
  </w:comment>
  <w:comment w:id="29" w:author="CHARUSAT" w:date="2023-07-18T13:19:00Z" w:initials="C">
    <w:p w14:paraId="673918E4" w14:textId="77777777" w:rsidR="00A50AF8" w:rsidRDefault="00A50AF8" w:rsidP="004D6034">
      <w:pPr>
        <w:pStyle w:val="CommentText"/>
      </w:pPr>
      <w:r>
        <w:rPr>
          <w:rStyle w:val="CommentReference"/>
        </w:rPr>
        <w:annotationRef/>
      </w:r>
    </w:p>
  </w:comment>
  <w:comment w:id="47" w:author="Administrator" w:date="2021-07-24T12:12:00Z" w:initials="A">
    <w:p w14:paraId="4F891927" w14:textId="77777777" w:rsidR="00A50AF8" w:rsidRDefault="00A50AF8" w:rsidP="004D6034">
      <w:pPr>
        <w:pStyle w:val="CommentText"/>
      </w:pPr>
      <w:r>
        <w:rPr>
          <w:rStyle w:val="CommentReference"/>
        </w:rPr>
        <w:t xml:space="preserve">Font: - </w:t>
      </w:r>
      <w:r>
        <w:rPr>
          <w:rStyle w:val="CommentReference"/>
        </w:rPr>
        <w:annotationRef/>
      </w:r>
      <w:r w:rsidRPr="005A3446">
        <w:rPr>
          <w:rStyle w:val="CommentReference"/>
        </w:rPr>
        <w:t>Times New Roman</w:t>
      </w:r>
      <w:r>
        <w:rPr>
          <w:rStyle w:val="CommentReference"/>
        </w:rPr>
        <w:t xml:space="preserve"> – 18 - Bold, All in Capital Only</w:t>
      </w:r>
    </w:p>
  </w:comment>
  <w:comment w:id="48" w:author="CHARUSAT" w:date="2023-07-18T13:19:00Z" w:initials="C">
    <w:p w14:paraId="5996BC71" w14:textId="77777777" w:rsidR="00A50AF8" w:rsidRDefault="00A50AF8" w:rsidP="004D6034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D4550C9" w15:done="0"/>
  <w15:commentEx w15:paraId="673918E4" w15:paraIdParent="7D4550C9" w15:done="0"/>
  <w15:commentEx w15:paraId="4F891927" w15:done="0"/>
  <w15:commentEx w15:paraId="5996BC71" w15:paraIdParent="4F89192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799F27E" w16cid:durableId="28BF1583"/>
  <w16cid:commentId w16cid:paraId="57F8908F" w16cid:durableId="28BF1582"/>
  <w16cid:commentId w16cid:paraId="7D4550C9" w16cid:durableId="28BF1567"/>
  <w16cid:commentId w16cid:paraId="673918E4" w16cid:durableId="28BF1566"/>
  <w16cid:commentId w16cid:paraId="4F891927" w16cid:durableId="28BF157D"/>
  <w16cid:commentId w16cid:paraId="5996BC71" w16cid:durableId="28BF157C"/>
  <w16cid:commentId w16cid:paraId="06C81BA3" w16cid:durableId="28BF157F"/>
  <w16cid:commentId w16cid:paraId="45D8F4DC" w16cid:durableId="28BF157E"/>
  <w16cid:commentId w16cid:paraId="2F36820D" w16cid:durableId="28BF1581"/>
  <w16cid:commentId w16cid:paraId="5927F64D" w16cid:durableId="28BF158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470DEA" w14:textId="77777777" w:rsidR="00D329BE" w:rsidRDefault="00D329BE" w:rsidP="00EA6630">
      <w:pPr>
        <w:spacing w:after="0" w:line="240" w:lineRule="auto"/>
      </w:pPr>
      <w:r>
        <w:separator/>
      </w:r>
    </w:p>
  </w:endnote>
  <w:endnote w:type="continuationSeparator" w:id="0">
    <w:p w14:paraId="267C98F1" w14:textId="77777777" w:rsidR="00D329BE" w:rsidRDefault="00D329BE" w:rsidP="00EA6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DA57F1" w14:textId="4E908A94" w:rsidR="00A50AF8" w:rsidRPr="00F902C3" w:rsidRDefault="00A50AF8">
    <w:pPr>
      <w:pStyle w:val="Footer"/>
      <w:rPr>
        <w:b/>
        <w:bCs/>
      </w:rPr>
    </w:pPr>
    <w:r w:rsidRPr="00F902C3">
      <w:rPr>
        <w:b/>
        <w:bCs/>
      </w:rPr>
      <w:t>DEPSTAR-</w:t>
    </w:r>
    <w:r>
      <w:rPr>
        <w:b/>
        <w:bCs/>
      </w:rPr>
      <w:t>CSE</w:t>
    </w:r>
    <w:r w:rsidRPr="00F902C3">
      <w:rPr>
        <w:b/>
        <w:bCs/>
      </w:rPr>
      <w:tab/>
    </w:r>
    <w:r w:rsidRPr="00F902C3">
      <w:rPr>
        <w:b/>
        <w:bCs/>
      </w:rPr>
      <w:tab/>
      <w:t xml:space="preserve">Page: </w:t>
    </w:r>
    <w:r w:rsidRPr="00F902C3">
      <w:rPr>
        <w:b/>
        <w:bCs/>
      </w:rPr>
      <w:fldChar w:fldCharType="begin"/>
    </w:r>
    <w:r w:rsidRPr="00F902C3">
      <w:rPr>
        <w:b/>
        <w:bCs/>
      </w:rPr>
      <w:instrText xml:space="preserve"> PAGE   \* MERGEFORMAT </w:instrText>
    </w:r>
    <w:r w:rsidRPr="00F902C3">
      <w:rPr>
        <w:b/>
        <w:bCs/>
      </w:rPr>
      <w:fldChar w:fldCharType="separate"/>
    </w:r>
    <w:r w:rsidR="006530CD">
      <w:rPr>
        <w:b/>
        <w:bCs/>
        <w:noProof/>
      </w:rPr>
      <w:t>88</w:t>
    </w:r>
    <w:r w:rsidRPr="00F902C3"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4A3B14" w14:textId="77777777" w:rsidR="00D329BE" w:rsidRDefault="00D329BE" w:rsidP="00EA6630">
      <w:pPr>
        <w:spacing w:after="0" w:line="240" w:lineRule="auto"/>
      </w:pPr>
      <w:r>
        <w:separator/>
      </w:r>
    </w:p>
  </w:footnote>
  <w:footnote w:type="continuationSeparator" w:id="0">
    <w:p w14:paraId="0733B8C1" w14:textId="77777777" w:rsidR="00D329BE" w:rsidRDefault="00D329BE" w:rsidP="00EA66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BAC97C" w14:textId="369D16AB" w:rsidR="00A50AF8" w:rsidRPr="00F902C3" w:rsidRDefault="00A50AF8">
    <w:pPr>
      <w:pStyle w:val="Header"/>
      <w:rPr>
        <w:b/>
        <w:bCs/>
      </w:rPr>
    </w:pPr>
    <w:r>
      <w:rPr>
        <w:b/>
        <w:bCs/>
      </w:rPr>
      <w:t>CS474 – Image Processing and Computer Vision</w:t>
    </w:r>
    <w:r>
      <w:rPr>
        <w:b/>
        <w:bCs/>
      </w:rPr>
      <w:tab/>
      <w:t xml:space="preserve">                                                                          20DCS103</w: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Rushik Rathod">
    <w15:presenceInfo w15:providerId="Windows Live" w15:userId="226ac1807b939be8"/>
  </w15:person>
  <w15:person w15:author="Administrator">
    <w15:presenceInfo w15:providerId="None" w15:userId="Administrator"/>
  </w15:person>
  <w15:person w15:author="CHARUSAT">
    <w15:presenceInfo w15:providerId="None" w15:userId="CHARUSA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78C"/>
    <w:rsid w:val="00005500"/>
    <w:rsid w:val="0002429F"/>
    <w:rsid w:val="0002519A"/>
    <w:rsid w:val="00050DB0"/>
    <w:rsid w:val="000526A8"/>
    <w:rsid w:val="00054F48"/>
    <w:rsid w:val="000767DF"/>
    <w:rsid w:val="000C2DA5"/>
    <w:rsid w:val="000D1835"/>
    <w:rsid w:val="000D30DC"/>
    <w:rsid w:val="000E6B64"/>
    <w:rsid w:val="00102729"/>
    <w:rsid w:val="00105B9F"/>
    <w:rsid w:val="0011301E"/>
    <w:rsid w:val="00140D72"/>
    <w:rsid w:val="0014179B"/>
    <w:rsid w:val="00167B8B"/>
    <w:rsid w:val="00181C38"/>
    <w:rsid w:val="00197F7B"/>
    <w:rsid w:val="001A3C14"/>
    <w:rsid w:val="001B35FD"/>
    <w:rsid w:val="001C7EEC"/>
    <w:rsid w:val="001D3E45"/>
    <w:rsid w:val="001E0F16"/>
    <w:rsid w:val="001E2414"/>
    <w:rsid w:val="001E7152"/>
    <w:rsid w:val="001E79FF"/>
    <w:rsid w:val="00204DD6"/>
    <w:rsid w:val="002237EB"/>
    <w:rsid w:val="0022387E"/>
    <w:rsid w:val="00231B16"/>
    <w:rsid w:val="002456C7"/>
    <w:rsid w:val="0026535E"/>
    <w:rsid w:val="00266713"/>
    <w:rsid w:val="0028079A"/>
    <w:rsid w:val="002B26CC"/>
    <w:rsid w:val="002D1E08"/>
    <w:rsid w:val="002D674F"/>
    <w:rsid w:val="002E1731"/>
    <w:rsid w:val="003208EF"/>
    <w:rsid w:val="00320F76"/>
    <w:rsid w:val="0033006F"/>
    <w:rsid w:val="00335399"/>
    <w:rsid w:val="00385DFB"/>
    <w:rsid w:val="003C331B"/>
    <w:rsid w:val="003D2BB5"/>
    <w:rsid w:val="003D63C0"/>
    <w:rsid w:val="0042252F"/>
    <w:rsid w:val="00440984"/>
    <w:rsid w:val="004416D8"/>
    <w:rsid w:val="00452E22"/>
    <w:rsid w:val="00453DF4"/>
    <w:rsid w:val="00462266"/>
    <w:rsid w:val="00477714"/>
    <w:rsid w:val="00482637"/>
    <w:rsid w:val="00483A9E"/>
    <w:rsid w:val="004863D1"/>
    <w:rsid w:val="00495155"/>
    <w:rsid w:val="004B124F"/>
    <w:rsid w:val="004D6034"/>
    <w:rsid w:val="004E541D"/>
    <w:rsid w:val="004F2275"/>
    <w:rsid w:val="0050537D"/>
    <w:rsid w:val="00511EEA"/>
    <w:rsid w:val="00525DBC"/>
    <w:rsid w:val="00533168"/>
    <w:rsid w:val="00537982"/>
    <w:rsid w:val="005438DF"/>
    <w:rsid w:val="00544F44"/>
    <w:rsid w:val="0055038F"/>
    <w:rsid w:val="00554AE2"/>
    <w:rsid w:val="00562F42"/>
    <w:rsid w:val="0057315D"/>
    <w:rsid w:val="00594ED3"/>
    <w:rsid w:val="005A3446"/>
    <w:rsid w:val="005B352C"/>
    <w:rsid w:val="005C29D2"/>
    <w:rsid w:val="005E55DF"/>
    <w:rsid w:val="005F04A3"/>
    <w:rsid w:val="00632102"/>
    <w:rsid w:val="00642FDE"/>
    <w:rsid w:val="006530CD"/>
    <w:rsid w:val="00657AF7"/>
    <w:rsid w:val="00664A75"/>
    <w:rsid w:val="00680F9C"/>
    <w:rsid w:val="006A252A"/>
    <w:rsid w:val="006A5F86"/>
    <w:rsid w:val="006A7C61"/>
    <w:rsid w:val="006D4AF2"/>
    <w:rsid w:val="006E026A"/>
    <w:rsid w:val="006F1BFD"/>
    <w:rsid w:val="00726A42"/>
    <w:rsid w:val="00766229"/>
    <w:rsid w:val="00793C40"/>
    <w:rsid w:val="007969F4"/>
    <w:rsid w:val="007B062C"/>
    <w:rsid w:val="007C36E8"/>
    <w:rsid w:val="007D5B8C"/>
    <w:rsid w:val="007D6830"/>
    <w:rsid w:val="007E5199"/>
    <w:rsid w:val="007F7A19"/>
    <w:rsid w:val="00832C91"/>
    <w:rsid w:val="00846387"/>
    <w:rsid w:val="00866030"/>
    <w:rsid w:val="00885E3C"/>
    <w:rsid w:val="00887948"/>
    <w:rsid w:val="008A19B2"/>
    <w:rsid w:val="008B0026"/>
    <w:rsid w:val="008C0DBA"/>
    <w:rsid w:val="008C6AED"/>
    <w:rsid w:val="008E122B"/>
    <w:rsid w:val="008E648E"/>
    <w:rsid w:val="008F143E"/>
    <w:rsid w:val="0090141F"/>
    <w:rsid w:val="00913998"/>
    <w:rsid w:val="00924C4A"/>
    <w:rsid w:val="00954B1F"/>
    <w:rsid w:val="00957444"/>
    <w:rsid w:val="009653FF"/>
    <w:rsid w:val="00975527"/>
    <w:rsid w:val="0098558D"/>
    <w:rsid w:val="009B3623"/>
    <w:rsid w:val="009C2A67"/>
    <w:rsid w:val="009F583F"/>
    <w:rsid w:val="00A11B35"/>
    <w:rsid w:val="00A15238"/>
    <w:rsid w:val="00A25419"/>
    <w:rsid w:val="00A312B7"/>
    <w:rsid w:val="00A50AF8"/>
    <w:rsid w:val="00A918AB"/>
    <w:rsid w:val="00A9379F"/>
    <w:rsid w:val="00AB1CDA"/>
    <w:rsid w:val="00AB23A7"/>
    <w:rsid w:val="00AD4AAE"/>
    <w:rsid w:val="00AF05BD"/>
    <w:rsid w:val="00AF5B35"/>
    <w:rsid w:val="00AF6800"/>
    <w:rsid w:val="00B23391"/>
    <w:rsid w:val="00B23588"/>
    <w:rsid w:val="00B24BFE"/>
    <w:rsid w:val="00B468D1"/>
    <w:rsid w:val="00B625A4"/>
    <w:rsid w:val="00B64D1F"/>
    <w:rsid w:val="00B71F54"/>
    <w:rsid w:val="00B767CF"/>
    <w:rsid w:val="00B84A5D"/>
    <w:rsid w:val="00B85523"/>
    <w:rsid w:val="00B944CA"/>
    <w:rsid w:val="00BA6024"/>
    <w:rsid w:val="00BC2B08"/>
    <w:rsid w:val="00BE79D8"/>
    <w:rsid w:val="00BF3532"/>
    <w:rsid w:val="00C04FE4"/>
    <w:rsid w:val="00C06CD1"/>
    <w:rsid w:val="00C14DEA"/>
    <w:rsid w:val="00C36074"/>
    <w:rsid w:val="00C378D5"/>
    <w:rsid w:val="00C37CDF"/>
    <w:rsid w:val="00C42430"/>
    <w:rsid w:val="00C52F91"/>
    <w:rsid w:val="00C6172E"/>
    <w:rsid w:val="00C749A4"/>
    <w:rsid w:val="00C82D25"/>
    <w:rsid w:val="00C84C80"/>
    <w:rsid w:val="00C85596"/>
    <w:rsid w:val="00C85C03"/>
    <w:rsid w:val="00CC2BF8"/>
    <w:rsid w:val="00CF03AD"/>
    <w:rsid w:val="00D02C7A"/>
    <w:rsid w:val="00D05851"/>
    <w:rsid w:val="00D06D4C"/>
    <w:rsid w:val="00D06EC6"/>
    <w:rsid w:val="00D07C2E"/>
    <w:rsid w:val="00D12D0F"/>
    <w:rsid w:val="00D21B90"/>
    <w:rsid w:val="00D329BE"/>
    <w:rsid w:val="00D420E7"/>
    <w:rsid w:val="00D473E6"/>
    <w:rsid w:val="00D4767D"/>
    <w:rsid w:val="00D5636A"/>
    <w:rsid w:val="00D621A8"/>
    <w:rsid w:val="00D656F5"/>
    <w:rsid w:val="00D82C50"/>
    <w:rsid w:val="00DA45BF"/>
    <w:rsid w:val="00DA762C"/>
    <w:rsid w:val="00DB2ED2"/>
    <w:rsid w:val="00DC7105"/>
    <w:rsid w:val="00DD27E3"/>
    <w:rsid w:val="00DE0C93"/>
    <w:rsid w:val="00DE6C5E"/>
    <w:rsid w:val="00DF573C"/>
    <w:rsid w:val="00DF58B8"/>
    <w:rsid w:val="00E00939"/>
    <w:rsid w:val="00E3673B"/>
    <w:rsid w:val="00E41C78"/>
    <w:rsid w:val="00E42830"/>
    <w:rsid w:val="00E61CA6"/>
    <w:rsid w:val="00E638F6"/>
    <w:rsid w:val="00E67C33"/>
    <w:rsid w:val="00E72234"/>
    <w:rsid w:val="00E75E6F"/>
    <w:rsid w:val="00E83B84"/>
    <w:rsid w:val="00E9215A"/>
    <w:rsid w:val="00EA007D"/>
    <w:rsid w:val="00EA58D2"/>
    <w:rsid w:val="00EA6248"/>
    <w:rsid w:val="00EA6630"/>
    <w:rsid w:val="00EC5E90"/>
    <w:rsid w:val="00EC6096"/>
    <w:rsid w:val="00EC61F0"/>
    <w:rsid w:val="00ED06B4"/>
    <w:rsid w:val="00ED6755"/>
    <w:rsid w:val="00EE054E"/>
    <w:rsid w:val="00F24831"/>
    <w:rsid w:val="00F35B36"/>
    <w:rsid w:val="00F51530"/>
    <w:rsid w:val="00F81C90"/>
    <w:rsid w:val="00F902C3"/>
    <w:rsid w:val="00FA378C"/>
    <w:rsid w:val="00FA6C47"/>
    <w:rsid w:val="00FB0FA7"/>
    <w:rsid w:val="00FB6193"/>
    <w:rsid w:val="00FE064A"/>
    <w:rsid w:val="00FF0149"/>
    <w:rsid w:val="00FF17BE"/>
    <w:rsid w:val="00FF2C61"/>
    <w:rsid w:val="00FF41B0"/>
    <w:rsid w:val="00FF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DAA782"/>
  <w15:chartTrackingRefBased/>
  <w15:docId w15:val="{45B194C8-F445-435A-8C64-3C1943559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6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6630"/>
  </w:style>
  <w:style w:type="paragraph" w:styleId="Footer">
    <w:name w:val="footer"/>
    <w:basedOn w:val="Normal"/>
    <w:link w:val="FooterChar"/>
    <w:uiPriority w:val="99"/>
    <w:unhideWhenUsed/>
    <w:rsid w:val="00EA66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6630"/>
  </w:style>
  <w:style w:type="character" w:styleId="CommentReference">
    <w:name w:val="annotation reference"/>
    <w:basedOn w:val="DefaultParagraphFont"/>
    <w:uiPriority w:val="99"/>
    <w:semiHidden/>
    <w:unhideWhenUsed/>
    <w:rsid w:val="005A344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344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344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344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344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34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446"/>
    <w:rPr>
      <w:rFonts w:ascii="Segoe UI" w:hAnsi="Segoe UI" w:cs="Segoe UI"/>
      <w:sz w:val="18"/>
      <w:szCs w:val="18"/>
    </w:rPr>
  </w:style>
  <w:style w:type="character" w:customStyle="1" w:styleId="sbb19132641">
    <w:name w:val="sbb191326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bb1913260">
    <w:name w:val="sbb1913260"/>
    <w:basedOn w:val="DefaultParagraphFont"/>
    <w:rsid w:val="00FF0149"/>
  </w:style>
  <w:style w:type="character" w:customStyle="1" w:styleId="sbb19132651">
    <w:name w:val="sbb191326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795399a341">
    <w:name w:val="s795399a3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795399a30">
    <w:name w:val="s795399a30"/>
    <w:basedOn w:val="DefaultParagraphFont"/>
    <w:rsid w:val="00FF0149"/>
  </w:style>
  <w:style w:type="character" w:customStyle="1" w:styleId="s795399a351">
    <w:name w:val="s795399a3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c13e912841">
    <w:name w:val="sc13e9128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c13e91280">
    <w:name w:val="sc13e91280"/>
    <w:basedOn w:val="DefaultParagraphFont"/>
    <w:rsid w:val="00FF0149"/>
  </w:style>
  <w:style w:type="character" w:customStyle="1" w:styleId="sc13e912851">
    <w:name w:val="sc13e9128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2301ccfc41">
    <w:name w:val="s2301ccfc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2301ccfc0">
    <w:name w:val="s2301ccfc0"/>
    <w:basedOn w:val="DefaultParagraphFont"/>
    <w:rsid w:val="00FF0149"/>
  </w:style>
  <w:style w:type="character" w:customStyle="1" w:styleId="s2301ccfc51">
    <w:name w:val="s2301ccfc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c992a0ab41">
    <w:name w:val="sc992a0ab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c992a0ab0">
    <w:name w:val="sc992a0ab0"/>
    <w:basedOn w:val="DefaultParagraphFont"/>
    <w:rsid w:val="00FF0149"/>
  </w:style>
  <w:style w:type="character" w:customStyle="1" w:styleId="sc992a0ab51">
    <w:name w:val="sc992a0ab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c992a0ab61">
    <w:name w:val="sc992a0ab61"/>
    <w:basedOn w:val="DefaultParagraphFont"/>
    <w:rsid w:val="00FF0149"/>
    <w:rPr>
      <w:strike w:val="0"/>
      <w:dstrike w:val="0"/>
      <w:color w:val="0E00FF"/>
      <w:u w:val="none"/>
      <w:effect w:val="none"/>
    </w:rPr>
  </w:style>
  <w:style w:type="character" w:customStyle="1" w:styleId="sba70c7bb41">
    <w:name w:val="sba70c7bb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ba70c7bb0">
    <w:name w:val="sba70c7bb0"/>
    <w:basedOn w:val="DefaultParagraphFont"/>
    <w:rsid w:val="00FF0149"/>
  </w:style>
  <w:style w:type="character" w:customStyle="1" w:styleId="sba70c7bb51">
    <w:name w:val="sba70c7bb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ba9a734b41">
    <w:name w:val="sba9a734b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ba9a734b0">
    <w:name w:val="sba9a734b0"/>
    <w:basedOn w:val="DefaultParagraphFont"/>
    <w:rsid w:val="00FF0149"/>
  </w:style>
  <w:style w:type="character" w:customStyle="1" w:styleId="sba9a734b51">
    <w:name w:val="sba9a734b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507f208541">
    <w:name w:val="s507f208541"/>
    <w:basedOn w:val="DefaultParagraphFont"/>
    <w:rsid w:val="00FF0149"/>
    <w:rPr>
      <w:strike w:val="0"/>
      <w:dstrike w:val="0"/>
      <w:color w:val="008013"/>
      <w:u w:val="none"/>
      <w:effect w:val="none"/>
    </w:rPr>
  </w:style>
  <w:style w:type="character" w:customStyle="1" w:styleId="s507f20850">
    <w:name w:val="s507f20850"/>
    <w:basedOn w:val="DefaultParagraphFont"/>
    <w:rsid w:val="00FF0149"/>
  </w:style>
  <w:style w:type="character" w:customStyle="1" w:styleId="s507f208551">
    <w:name w:val="s507f208551"/>
    <w:basedOn w:val="DefaultParagraphFont"/>
    <w:rsid w:val="00FF0149"/>
    <w:rPr>
      <w:strike w:val="0"/>
      <w:dstrike w:val="0"/>
      <w:color w:val="A709F5"/>
      <w:u w:val="none"/>
      <w:effect w:val="none"/>
    </w:rPr>
  </w:style>
  <w:style w:type="character" w:customStyle="1" w:styleId="s8408628041">
    <w:name w:val="s84086280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840862800">
    <w:name w:val="s840862800"/>
    <w:basedOn w:val="DefaultParagraphFont"/>
    <w:rsid w:val="00F51530"/>
  </w:style>
  <w:style w:type="character" w:customStyle="1" w:styleId="s8408628051">
    <w:name w:val="s84086280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85c6186e41">
    <w:name w:val="s85c6186e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85c6186e0">
    <w:name w:val="s85c6186e0"/>
    <w:basedOn w:val="DefaultParagraphFont"/>
    <w:rsid w:val="00F51530"/>
  </w:style>
  <w:style w:type="character" w:customStyle="1" w:styleId="s85c6186e51">
    <w:name w:val="s85c6186e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c7825b5741">
    <w:name w:val="sc7825b57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c7825b570">
    <w:name w:val="sc7825b570"/>
    <w:basedOn w:val="DefaultParagraphFont"/>
    <w:rsid w:val="00F51530"/>
  </w:style>
  <w:style w:type="character" w:customStyle="1" w:styleId="sc7825b5751">
    <w:name w:val="sc7825b57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2bdd8c5641">
    <w:name w:val="s2bdd8c56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2bdd8c560">
    <w:name w:val="s2bdd8c560"/>
    <w:basedOn w:val="DefaultParagraphFont"/>
    <w:rsid w:val="00F51530"/>
  </w:style>
  <w:style w:type="character" w:customStyle="1" w:styleId="s2bdd8c5651">
    <w:name w:val="s2bdd8c56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9a283a0841">
    <w:name w:val="s9a283a08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9a283a080">
    <w:name w:val="s9a283a080"/>
    <w:basedOn w:val="DefaultParagraphFont"/>
    <w:rsid w:val="00F51530"/>
  </w:style>
  <w:style w:type="character" w:customStyle="1" w:styleId="s9a283a0851">
    <w:name w:val="s9a283a08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593c349e41">
    <w:name w:val="s593c349e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593c349e0">
    <w:name w:val="s593c349e0"/>
    <w:basedOn w:val="DefaultParagraphFont"/>
    <w:rsid w:val="00F51530"/>
  </w:style>
  <w:style w:type="character" w:customStyle="1" w:styleId="s593c349e51">
    <w:name w:val="s593c349e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7670ce6141">
    <w:name w:val="s7670ce61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7670ce610">
    <w:name w:val="s7670ce610"/>
    <w:basedOn w:val="DefaultParagraphFont"/>
    <w:rsid w:val="00F51530"/>
  </w:style>
  <w:style w:type="character" w:customStyle="1" w:styleId="s7670ce6151">
    <w:name w:val="s7670ce61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e428fb4241">
    <w:name w:val="se428fb4241"/>
    <w:basedOn w:val="DefaultParagraphFont"/>
    <w:rsid w:val="00F51530"/>
    <w:rPr>
      <w:strike w:val="0"/>
      <w:dstrike w:val="0"/>
      <w:color w:val="008013"/>
      <w:u w:val="none"/>
      <w:effect w:val="none"/>
    </w:rPr>
  </w:style>
  <w:style w:type="character" w:customStyle="1" w:styleId="se428fb420">
    <w:name w:val="se428fb420"/>
    <w:basedOn w:val="DefaultParagraphFont"/>
    <w:rsid w:val="00F51530"/>
  </w:style>
  <w:style w:type="character" w:customStyle="1" w:styleId="se428fb4251">
    <w:name w:val="se428fb4251"/>
    <w:basedOn w:val="DefaultParagraphFont"/>
    <w:rsid w:val="00F51530"/>
    <w:rPr>
      <w:strike w:val="0"/>
      <w:dstrike w:val="0"/>
      <w:color w:val="A709F5"/>
      <w:u w:val="none"/>
      <w:effect w:val="none"/>
    </w:rPr>
  </w:style>
  <w:style w:type="character" w:customStyle="1" w:styleId="sfe5cf77441">
    <w:name w:val="sfe5cf774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fe5cf7740">
    <w:name w:val="sfe5cf7740"/>
    <w:basedOn w:val="DefaultParagraphFont"/>
    <w:rsid w:val="00680F9C"/>
  </w:style>
  <w:style w:type="character" w:customStyle="1" w:styleId="sfe5cf77451">
    <w:name w:val="sfe5cf77451"/>
    <w:basedOn w:val="DefaultParagraphFont"/>
    <w:rsid w:val="00680F9C"/>
    <w:rPr>
      <w:strike w:val="0"/>
      <w:dstrike w:val="0"/>
      <w:color w:val="A709F5"/>
      <w:u w:val="none"/>
      <w:effect w:val="none"/>
    </w:rPr>
  </w:style>
  <w:style w:type="character" w:customStyle="1" w:styleId="sfe5cf77461">
    <w:name w:val="sfe5cf77461"/>
    <w:basedOn w:val="DefaultParagraphFont"/>
    <w:rsid w:val="00680F9C"/>
    <w:rPr>
      <w:strike w:val="0"/>
      <w:dstrike w:val="0"/>
      <w:color w:val="0E00FF"/>
      <w:u w:val="none"/>
      <w:effect w:val="none"/>
    </w:rPr>
  </w:style>
  <w:style w:type="character" w:customStyle="1" w:styleId="s191186c841">
    <w:name w:val="s191186c8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191186c80">
    <w:name w:val="s191186c80"/>
    <w:basedOn w:val="DefaultParagraphFont"/>
    <w:rsid w:val="00680F9C"/>
  </w:style>
  <w:style w:type="character" w:customStyle="1" w:styleId="s191186c851">
    <w:name w:val="s191186c851"/>
    <w:basedOn w:val="DefaultParagraphFont"/>
    <w:rsid w:val="00680F9C"/>
    <w:rPr>
      <w:strike w:val="0"/>
      <w:dstrike w:val="0"/>
      <w:color w:val="A709F5"/>
      <w:u w:val="none"/>
      <w:effect w:val="none"/>
    </w:rPr>
  </w:style>
  <w:style w:type="character" w:customStyle="1" w:styleId="s823eeb7341">
    <w:name w:val="s823eeb73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823eeb730">
    <w:name w:val="s823eeb730"/>
    <w:basedOn w:val="DefaultParagraphFont"/>
    <w:rsid w:val="00680F9C"/>
  </w:style>
  <w:style w:type="character" w:customStyle="1" w:styleId="s82b8465341">
    <w:name w:val="s82b84653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82b846530">
    <w:name w:val="s82b846530"/>
    <w:basedOn w:val="DefaultParagraphFont"/>
    <w:rsid w:val="00680F9C"/>
  </w:style>
  <w:style w:type="character" w:customStyle="1" w:styleId="s3f826e7941">
    <w:name w:val="s3f826e79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3f826e790">
    <w:name w:val="s3f826e790"/>
    <w:basedOn w:val="DefaultParagraphFont"/>
    <w:rsid w:val="00680F9C"/>
  </w:style>
  <w:style w:type="character" w:customStyle="1" w:styleId="s3f826e7951">
    <w:name w:val="s3f826e7951"/>
    <w:basedOn w:val="DefaultParagraphFont"/>
    <w:rsid w:val="00680F9C"/>
    <w:rPr>
      <w:strike w:val="0"/>
      <w:dstrike w:val="0"/>
      <w:color w:val="0E00FF"/>
      <w:u w:val="none"/>
      <w:effect w:val="none"/>
    </w:rPr>
  </w:style>
  <w:style w:type="character" w:customStyle="1" w:styleId="s3f826e7961">
    <w:name w:val="s3f826e7961"/>
    <w:basedOn w:val="DefaultParagraphFont"/>
    <w:rsid w:val="00680F9C"/>
    <w:rPr>
      <w:strike w:val="0"/>
      <w:dstrike w:val="0"/>
      <w:color w:val="A709F5"/>
      <w:u w:val="none"/>
      <w:effect w:val="none"/>
    </w:rPr>
  </w:style>
  <w:style w:type="character" w:customStyle="1" w:styleId="s8f0c9cfe41">
    <w:name w:val="s8f0c9cfe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8f0c9cfe0">
    <w:name w:val="s8f0c9cfe0"/>
    <w:basedOn w:val="DefaultParagraphFont"/>
    <w:rsid w:val="00680F9C"/>
  </w:style>
  <w:style w:type="character" w:customStyle="1" w:styleId="s8f0c9cfe51">
    <w:name w:val="s8f0c9cfe51"/>
    <w:basedOn w:val="DefaultParagraphFont"/>
    <w:rsid w:val="00680F9C"/>
    <w:rPr>
      <w:strike w:val="0"/>
      <w:dstrike w:val="0"/>
      <w:color w:val="A709F5"/>
      <w:u w:val="none"/>
      <w:effect w:val="none"/>
    </w:rPr>
  </w:style>
  <w:style w:type="character" w:customStyle="1" w:styleId="s5c9cadc541">
    <w:name w:val="s5c9cadc541"/>
    <w:basedOn w:val="DefaultParagraphFont"/>
    <w:rsid w:val="00680F9C"/>
    <w:rPr>
      <w:strike w:val="0"/>
      <w:dstrike w:val="0"/>
      <w:color w:val="008013"/>
      <w:u w:val="none"/>
      <w:effect w:val="none"/>
    </w:rPr>
  </w:style>
  <w:style w:type="character" w:customStyle="1" w:styleId="s5c9cadc50">
    <w:name w:val="s5c9cadc50"/>
    <w:basedOn w:val="DefaultParagraphFont"/>
    <w:rsid w:val="00680F9C"/>
  </w:style>
  <w:style w:type="character" w:customStyle="1" w:styleId="s5c9cadc551">
    <w:name w:val="s5c9cadc551"/>
    <w:basedOn w:val="DefaultParagraphFont"/>
    <w:rsid w:val="00680F9C"/>
    <w:rPr>
      <w:strike w:val="0"/>
      <w:dstrike w:val="0"/>
      <w:color w:val="A709F5"/>
      <w:u w:val="none"/>
      <w:effect w:val="none"/>
    </w:rPr>
  </w:style>
  <w:style w:type="character" w:customStyle="1" w:styleId="s5c9cadc561">
    <w:name w:val="s5c9cadc561"/>
    <w:basedOn w:val="DefaultParagraphFont"/>
    <w:rsid w:val="00680F9C"/>
    <w:rPr>
      <w:strike w:val="0"/>
      <w:dstrike w:val="0"/>
      <w:color w:val="0E00FF"/>
      <w:u w:val="none"/>
      <w:effect w:val="none"/>
    </w:rPr>
  </w:style>
  <w:style w:type="character" w:customStyle="1" w:styleId="s9dfc7d5841">
    <w:name w:val="s9dfc7d5841"/>
    <w:basedOn w:val="DefaultParagraphFont"/>
    <w:rsid w:val="00642FDE"/>
    <w:rPr>
      <w:strike w:val="0"/>
      <w:dstrike w:val="0"/>
      <w:color w:val="008013"/>
      <w:u w:val="none"/>
      <w:effect w:val="none"/>
    </w:rPr>
  </w:style>
  <w:style w:type="character" w:customStyle="1" w:styleId="s9dfc7d580">
    <w:name w:val="s9dfc7d580"/>
    <w:basedOn w:val="DefaultParagraphFont"/>
    <w:rsid w:val="00642FDE"/>
  </w:style>
  <w:style w:type="character" w:customStyle="1" w:styleId="s9dfc7d5851">
    <w:name w:val="s9dfc7d5851"/>
    <w:basedOn w:val="DefaultParagraphFont"/>
    <w:rsid w:val="00642FDE"/>
    <w:rPr>
      <w:strike w:val="0"/>
      <w:dstrike w:val="0"/>
      <w:color w:val="A709F5"/>
      <w:u w:val="none"/>
      <w:effect w:val="none"/>
    </w:rPr>
  </w:style>
  <w:style w:type="character" w:customStyle="1" w:styleId="sd6d54daa41">
    <w:name w:val="sd6d54daa41"/>
    <w:basedOn w:val="DefaultParagraphFont"/>
    <w:rsid w:val="00642FDE"/>
    <w:rPr>
      <w:strike w:val="0"/>
      <w:dstrike w:val="0"/>
      <w:color w:val="008013"/>
      <w:u w:val="none"/>
      <w:effect w:val="none"/>
    </w:rPr>
  </w:style>
  <w:style w:type="character" w:customStyle="1" w:styleId="sd6d54daa0">
    <w:name w:val="sd6d54daa0"/>
    <w:basedOn w:val="DefaultParagraphFont"/>
    <w:rsid w:val="00642FDE"/>
  </w:style>
  <w:style w:type="character" w:customStyle="1" w:styleId="sd6d54daa51">
    <w:name w:val="sd6d54daa51"/>
    <w:basedOn w:val="DefaultParagraphFont"/>
    <w:rsid w:val="00642FDE"/>
    <w:rPr>
      <w:strike w:val="0"/>
      <w:dstrike w:val="0"/>
      <w:color w:val="A709F5"/>
      <w:u w:val="none"/>
      <w:effect w:val="none"/>
    </w:rPr>
  </w:style>
  <w:style w:type="character" w:customStyle="1" w:styleId="sd6d54daa61">
    <w:name w:val="sd6d54daa61"/>
    <w:basedOn w:val="DefaultParagraphFont"/>
    <w:rsid w:val="00642FDE"/>
    <w:rPr>
      <w:strike w:val="0"/>
      <w:dstrike w:val="0"/>
      <w:color w:val="0E00FF"/>
      <w:u w:val="none"/>
      <w:effect w:val="none"/>
    </w:rPr>
  </w:style>
  <w:style w:type="character" w:customStyle="1" w:styleId="sf686040741">
    <w:name w:val="sf686040741"/>
    <w:basedOn w:val="DefaultParagraphFont"/>
    <w:rsid w:val="00642FDE"/>
    <w:rPr>
      <w:strike w:val="0"/>
      <w:dstrike w:val="0"/>
      <w:color w:val="008013"/>
      <w:u w:val="none"/>
      <w:effect w:val="none"/>
    </w:rPr>
  </w:style>
  <w:style w:type="character" w:customStyle="1" w:styleId="sf68604070">
    <w:name w:val="sf68604070"/>
    <w:basedOn w:val="DefaultParagraphFont"/>
    <w:rsid w:val="00642FDE"/>
  </w:style>
  <w:style w:type="character" w:customStyle="1" w:styleId="sf686040751">
    <w:name w:val="sf686040751"/>
    <w:basedOn w:val="DefaultParagraphFont"/>
    <w:rsid w:val="00642FDE"/>
    <w:rPr>
      <w:strike w:val="0"/>
      <w:dstrike w:val="0"/>
      <w:color w:val="A709F5"/>
      <w:u w:val="none"/>
      <w:effect w:val="none"/>
    </w:rPr>
  </w:style>
  <w:style w:type="character" w:customStyle="1" w:styleId="sd4b53cf741">
    <w:name w:val="sd4b53cf741"/>
    <w:basedOn w:val="DefaultParagraphFont"/>
    <w:rsid w:val="008E122B"/>
    <w:rPr>
      <w:strike w:val="0"/>
      <w:dstrike w:val="0"/>
      <w:color w:val="008013"/>
      <w:u w:val="none"/>
      <w:effect w:val="none"/>
    </w:rPr>
  </w:style>
  <w:style w:type="character" w:customStyle="1" w:styleId="sd4b53cf70">
    <w:name w:val="sd4b53cf70"/>
    <w:basedOn w:val="DefaultParagraphFont"/>
    <w:rsid w:val="008E122B"/>
  </w:style>
  <w:style w:type="character" w:customStyle="1" w:styleId="sd4b53cf751">
    <w:name w:val="sd4b53cf751"/>
    <w:basedOn w:val="DefaultParagraphFont"/>
    <w:rsid w:val="008E122B"/>
    <w:rPr>
      <w:strike w:val="0"/>
      <w:dstrike w:val="0"/>
      <w:color w:val="A709F5"/>
      <w:u w:val="none"/>
      <w:effect w:val="none"/>
    </w:rPr>
  </w:style>
  <w:style w:type="character" w:customStyle="1" w:styleId="s2ce12f5241">
    <w:name w:val="s2ce12f5241"/>
    <w:basedOn w:val="DefaultParagraphFont"/>
    <w:rsid w:val="00D06EC6"/>
    <w:rPr>
      <w:strike w:val="0"/>
      <w:dstrike w:val="0"/>
      <w:color w:val="008013"/>
      <w:u w:val="none"/>
      <w:effect w:val="none"/>
    </w:rPr>
  </w:style>
  <w:style w:type="character" w:customStyle="1" w:styleId="s2ce12f520">
    <w:name w:val="s2ce12f520"/>
    <w:basedOn w:val="DefaultParagraphFont"/>
    <w:rsid w:val="00D06EC6"/>
  </w:style>
  <w:style w:type="character" w:customStyle="1" w:styleId="s2ce12f5251">
    <w:name w:val="s2ce12f5251"/>
    <w:basedOn w:val="DefaultParagraphFont"/>
    <w:rsid w:val="00D06EC6"/>
    <w:rPr>
      <w:strike w:val="0"/>
      <w:dstrike w:val="0"/>
      <w:color w:val="A709F5"/>
      <w:u w:val="none"/>
      <w:effect w:val="none"/>
    </w:rPr>
  </w:style>
  <w:style w:type="character" w:customStyle="1" w:styleId="sc8a27d0341">
    <w:name w:val="sc8a27d0341"/>
    <w:basedOn w:val="DefaultParagraphFont"/>
    <w:rsid w:val="00D06EC6"/>
    <w:rPr>
      <w:strike w:val="0"/>
      <w:dstrike w:val="0"/>
      <w:color w:val="008013"/>
      <w:u w:val="none"/>
      <w:effect w:val="none"/>
    </w:rPr>
  </w:style>
  <w:style w:type="character" w:customStyle="1" w:styleId="sc8a27d030">
    <w:name w:val="sc8a27d030"/>
    <w:basedOn w:val="DefaultParagraphFont"/>
    <w:rsid w:val="00D06EC6"/>
  </w:style>
  <w:style w:type="character" w:customStyle="1" w:styleId="sc8a27d0351">
    <w:name w:val="sc8a27d0351"/>
    <w:basedOn w:val="DefaultParagraphFont"/>
    <w:rsid w:val="00D06EC6"/>
    <w:rPr>
      <w:strike w:val="0"/>
      <w:dstrike w:val="0"/>
      <w:color w:val="0E00FF"/>
      <w:u w:val="none"/>
      <w:effect w:val="none"/>
    </w:rPr>
  </w:style>
  <w:style w:type="character" w:customStyle="1" w:styleId="sc8a27d0361">
    <w:name w:val="sc8a27d0361"/>
    <w:basedOn w:val="DefaultParagraphFont"/>
    <w:rsid w:val="00D06EC6"/>
    <w:rPr>
      <w:strike w:val="0"/>
      <w:dstrike w:val="0"/>
      <w:color w:val="A709F5"/>
      <w:u w:val="none"/>
      <w:effect w:val="none"/>
    </w:rPr>
  </w:style>
  <w:style w:type="character" w:customStyle="1" w:styleId="se973483641">
    <w:name w:val="se973483641"/>
    <w:basedOn w:val="DefaultParagraphFont"/>
    <w:rsid w:val="00D06EC6"/>
    <w:rPr>
      <w:strike w:val="0"/>
      <w:dstrike w:val="0"/>
      <w:color w:val="008013"/>
      <w:u w:val="none"/>
      <w:effect w:val="none"/>
    </w:rPr>
  </w:style>
  <w:style w:type="character" w:customStyle="1" w:styleId="se97348360">
    <w:name w:val="se97348360"/>
    <w:basedOn w:val="DefaultParagraphFont"/>
    <w:rsid w:val="00D06EC6"/>
  </w:style>
  <w:style w:type="character" w:customStyle="1" w:styleId="se973483651">
    <w:name w:val="se973483651"/>
    <w:basedOn w:val="DefaultParagraphFont"/>
    <w:rsid w:val="00D06EC6"/>
    <w:rPr>
      <w:strike w:val="0"/>
      <w:dstrike w:val="0"/>
      <w:color w:val="0E00FF"/>
      <w:u w:val="none"/>
      <w:effect w:val="none"/>
    </w:rPr>
  </w:style>
  <w:style w:type="character" w:customStyle="1" w:styleId="se973483661">
    <w:name w:val="se973483661"/>
    <w:basedOn w:val="DefaultParagraphFont"/>
    <w:rsid w:val="00D06EC6"/>
    <w:rPr>
      <w:strike w:val="0"/>
      <w:dstrike w:val="0"/>
      <w:color w:val="A709F5"/>
      <w:u w:val="none"/>
      <w:effect w:val="none"/>
    </w:rPr>
  </w:style>
  <w:style w:type="character" w:customStyle="1" w:styleId="s676d87a441">
    <w:name w:val="s676d87a441"/>
    <w:basedOn w:val="DefaultParagraphFont"/>
    <w:rsid w:val="00D06EC6"/>
    <w:rPr>
      <w:strike w:val="0"/>
      <w:dstrike w:val="0"/>
      <w:color w:val="008013"/>
      <w:u w:val="none"/>
      <w:effect w:val="none"/>
    </w:rPr>
  </w:style>
  <w:style w:type="character" w:customStyle="1" w:styleId="s676d87a40">
    <w:name w:val="s676d87a40"/>
    <w:basedOn w:val="DefaultParagraphFont"/>
    <w:rsid w:val="00D06EC6"/>
  </w:style>
  <w:style w:type="character" w:customStyle="1" w:styleId="s676d87a451">
    <w:name w:val="s676d87a451"/>
    <w:basedOn w:val="DefaultParagraphFont"/>
    <w:rsid w:val="00D06EC6"/>
    <w:rPr>
      <w:strike w:val="0"/>
      <w:dstrike w:val="0"/>
      <w:color w:val="0E00FF"/>
      <w:u w:val="none"/>
      <w:effect w:val="none"/>
    </w:rPr>
  </w:style>
  <w:style w:type="character" w:customStyle="1" w:styleId="s676d87a461">
    <w:name w:val="s676d87a461"/>
    <w:basedOn w:val="DefaultParagraphFont"/>
    <w:rsid w:val="00D06EC6"/>
    <w:rPr>
      <w:strike w:val="0"/>
      <w:dstrike w:val="0"/>
      <w:color w:val="A709F5"/>
      <w:u w:val="none"/>
      <w:effect w:val="none"/>
    </w:rPr>
  </w:style>
  <w:style w:type="character" w:customStyle="1" w:styleId="s3169cffd41">
    <w:name w:val="s3169cffd41"/>
    <w:basedOn w:val="DefaultParagraphFont"/>
    <w:rsid w:val="00A312B7"/>
    <w:rPr>
      <w:strike w:val="0"/>
      <w:dstrike w:val="0"/>
      <w:color w:val="008013"/>
      <w:u w:val="none"/>
      <w:effect w:val="none"/>
    </w:rPr>
  </w:style>
  <w:style w:type="character" w:customStyle="1" w:styleId="s3169cffd0">
    <w:name w:val="s3169cffd0"/>
    <w:basedOn w:val="DefaultParagraphFont"/>
    <w:rsid w:val="00A312B7"/>
  </w:style>
  <w:style w:type="character" w:customStyle="1" w:styleId="s3169cffd51">
    <w:name w:val="s3169cffd51"/>
    <w:basedOn w:val="DefaultParagraphFont"/>
    <w:rsid w:val="00A312B7"/>
    <w:rPr>
      <w:strike w:val="0"/>
      <w:dstrike w:val="0"/>
      <w:color w:val="A709F5"/>
      <w:u w:val="none"/>
      <w:effect w:val="none"/>
    </w:rPr>
  </w:style>
  <w:style w:type="character" w:customStyle="1" w:styleId="s7d26800741">
    <w:name w:val="s7d26800741"/>
    <w:basedOn w:val="DefaultParagraphFont"/>
    <w:rsid w:val="00594ED3"/>
    <w:rPr>
      <w:strike w:val="0"/>
      <w:dstrike w:val="0"/>
      <w:color w:val="008013"/>
      <w:u w:val="none"/>
      <w:effect w:val="none"/>
    </w:rPr>
  </w:style>
  <w:style w:type="character" w:customStyle="1" w:styleId="s7d2680070">
    <w:name w:val="s7d2680070"/>
    <w:basedOn w:val="DefaultParagraphFont"/>
    <w:rsid w:val="00594ED3"/>
  </w:style>
  <w:style w:type="character" w:customStyle="1" w:styleId="s7d26800751">
    <w:name w:val="s7d26800751"/>
    <w:basedOn w:val="DefaultParagraphFont"/>
    <w:rsid w:val="00594ED3"/>
    <w:rPr>
      <w:strike w:val="0"/>
      <w:dstrike w:val="0"/>
      <w:color w:val="A709F5"/>
      <w:u w:val="none"/>
      <w:effect w:val="none"/>
    </w:rPr>
  </w:style>
  <w:style w:type="character" w:customStyle="1" w:styleId="s7d26800761">
    <w:name w:val="s7d26800761"/>
    <w:basedOn w:val="DefaultParagraphFont"/>
    <w:rsid w:val="00594ED3"/>
    <w:rPr>
      <w:strike w:val="0"/>
      <w:dstrike w:val="0"/>
      <w:color w:val="0E00FF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1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1704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83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209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01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7259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71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1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392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5928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882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31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4010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1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6912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80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365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717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3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872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80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28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6861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581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956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968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950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58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26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8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5041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44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0621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83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954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3147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50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59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0914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482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62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9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317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2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331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14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1396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527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505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713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4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50718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95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1817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19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028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091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94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4244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211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526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26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440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6337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53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2465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7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238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7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64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2557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424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927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581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8651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1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74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79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01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061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489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71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4475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37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74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503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2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4294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215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1960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865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9575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0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7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18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8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3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83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78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19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83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13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3433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4043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84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45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832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0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68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2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057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227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75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50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10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641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8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957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8256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9402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040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956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203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674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47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837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2676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837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1446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058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057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29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344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25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27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2477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40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740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68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0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62210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94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5818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886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0560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6957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1455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30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03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0598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135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9243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85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19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8930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48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6703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517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460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33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2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4640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3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7843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561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2713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155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09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486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619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333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567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17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8722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435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282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74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91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640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157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39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75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7619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261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10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188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86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8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121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7573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56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4073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91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498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5391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87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6616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041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1665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74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4813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321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14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4656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77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378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064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2049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04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90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0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165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437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818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567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984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03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065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529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7036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79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1831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00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3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2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200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32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0341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383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2953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49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879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46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180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12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881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74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7138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29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4283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14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97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6660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72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9036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63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3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383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013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431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5439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5058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030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043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37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0209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605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050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246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781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3008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846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052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202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5077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215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539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118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8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301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9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167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53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238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61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8797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834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743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007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516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1409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185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9509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78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6739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803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50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386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21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441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89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033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554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832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792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64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83236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00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899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20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3493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46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09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0879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211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6114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37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22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2253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297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929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29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97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615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74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728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986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572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3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77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27960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6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4841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8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940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352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396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2135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116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600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1493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60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191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7617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5398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2269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94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92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48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8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77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8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6417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172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60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177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173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5771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943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3407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503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80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080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32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925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13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01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6193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572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997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18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963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895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7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3690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76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655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414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2435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83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02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67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483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783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358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2535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8924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39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6913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28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309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830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4383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40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3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5234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24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332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2322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10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7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1776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0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4954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419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6454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545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5416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877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034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70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7217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202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071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8769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08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3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3400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174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8823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241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9543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9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0840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65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6390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69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2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7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20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97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5017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322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869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7429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021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0416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318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7537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111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32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3068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803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3418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03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26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855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530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94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427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6979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581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54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7917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34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938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31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9734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3414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8423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767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4085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313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0620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751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1492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1879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3949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71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71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226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242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686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561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8724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426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2326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06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9509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25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423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73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4278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895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487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905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443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5224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519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2760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78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33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741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50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552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5469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959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4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5404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06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2709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387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8128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931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338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6526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4291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26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09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656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51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3841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007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3913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496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9444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516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1904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789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2922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649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72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0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863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1677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467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96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14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71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9018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487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4542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550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11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618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587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583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979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1891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430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3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99486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052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0459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21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6384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594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4839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70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8681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38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209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993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195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00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0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2918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639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159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93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968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5117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63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5706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468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7759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38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2012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71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60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4511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27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2496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8228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560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3181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939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81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348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01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9180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1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772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027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5829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312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53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828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432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7294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806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8616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56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13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3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7461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57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8819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933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3887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161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101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815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65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6625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542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2991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50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36866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864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37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1189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645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0778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86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4027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34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997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626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0368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4111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2445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511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3452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808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2645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01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735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97962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5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8998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912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7092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78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70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143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239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269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41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696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93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54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58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25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9507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79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1910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081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107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7126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5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038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509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8808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201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92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24089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48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501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78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2097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508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4109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42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5804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36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40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394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83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5624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060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028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28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642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33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861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383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2257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687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666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10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40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4569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94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321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043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4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82811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79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56968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653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1171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52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260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252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837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5174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9272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21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120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35832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10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346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6598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5298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219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1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6762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226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7589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71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4638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53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079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950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1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458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097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6831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576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48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08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25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007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53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20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251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482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774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048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8581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51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797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61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56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94000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0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864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74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0587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89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917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07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314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5861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628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721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148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45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402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6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132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056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0840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4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855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281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96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6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21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0180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62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65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9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788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09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05567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550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31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36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577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94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0049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692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3590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434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259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1540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980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7857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827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932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129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1217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38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27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242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76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484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755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82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4173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0678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2532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130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126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97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7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7484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419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4084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85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46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9546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3081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300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4507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0250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29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1749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791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450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790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9518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235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2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9958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41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7001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19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355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132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990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35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32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41227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013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657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5212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825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7327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1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2304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74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478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52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04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877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74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8185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29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722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33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79300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902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6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65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828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046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17418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6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8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798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85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5706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455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225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600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66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913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251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46574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751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32211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117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0707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589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71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23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75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59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3861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97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3993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984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217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7052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70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94306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54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935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5838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0482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3308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352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27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341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40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636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138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18237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23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8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1859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66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5538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294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9686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7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032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06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36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728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98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019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520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3313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6574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3177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23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59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21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9481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440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4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0510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92973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499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4443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10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01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4720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691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087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677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1813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381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7371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792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6885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688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omments" Target="comments.xm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microsoft.com/office/2011/relationships/people" Target="people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microsoft.com/office/2011/relationships/commentsExtended" Target="commentsExtended.xml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81" Type="http://schemas.microsoft.com/office/2016/09/relationships/commentsIds" Target="commentsIds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90</Pages>
  <Words>8186</Words>
  <Characters>46661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Rushik Rathod</cp:lastModifiedBy>
  <cp:revision>189</cp:revision>
  <cp:lastPrinted>2023-10-01T17:25:00Z</cp:lastPrinted>
  <dcterms:created xsi:type="dcterms:W3CDTF">2021-07-24T06:33:00Z</dcterms:created>
  <dcterms:modified xsi:type="dcterms:W3CDTF">2023-10-03T16:40:00Z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9499c0a328d7612cba9adea1ed7238cf678fb9af101f00ca43ede3255f0f1d46</vt:lpwstr>
  </property>
</Properties>
</file>